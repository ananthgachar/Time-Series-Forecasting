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9BF2F" w14:textId="7A1DD474" w:rsidR="00897D84" w:rsidRDefault="00897D84">
      <w:pPr>
        <w:rPr>
          <w:b/>
          <w:bCs/>
          <w:sz w:val="28"/>
          <w:szCs w:val="28"/>
          <w:u w:val="single"/>
          <w:lang w:val="en-US"/>
        </w:rPr>
      </w:pPr>
      <w:r w:rsidRPr="00897D84">
        <w:rPr>
          <w:b/>
          <w:bCs/>
          <w:sz w:val="28"/>
          <w:szCs w:val="28"/>
          <w:u w:val="single"/>
          <w:lang w:val="en-US"/>
        </w:rPr>
        <w:t xml:space="preserve">Problem </w:t>
      </w:r>
      <w:r w:rsidR="00810DA8">
        <w:rPr>
          <w:b/>
          <w:bCs/>
          <w:sz w:val="28"/>
          <w:szCs w:val="28"/>
          <w:u w:val="single"/>
          <w:lang w:val="en-US"/>
        </w:rPr>
        <w:t>summary</w:t>
      </w:r>
      <w:r w:rsidRPr="00897D84">
        <w:rPr>
          <w:b/>
          <w:bCs/>
          <w:sz w:val="28"/>
          <w:szCs w:val="28"/>
          <w:u w:val="single"/>
          <w:lang w:val="en-US"/>
        </w:rPr>
        <w:t>:</w:t>
      </w:r>
    </w:p>
    <w:p w14:paraId="02C2DDE7" w14:textId="67C9E068" w:rsidR="00810DA8" w:rsidRDefault="00810DA8">
      <w:pPr>
        <w:rPr>
          <w:sz w:val="24"/>
          <w:szCs w:val="24"/>
          <w:lang w:val="en-US"/>
        </w:rPr>
      </w:pPr>
      <w:r>
        <w:rPr>
          <w:sz w:val="24"/>
          <w:szCs w:val="24"/>
          <w:lang w:val="en-US"/>
        </w:rPr>
        <w:t xml:space="preserve">To forecast the </w:t>
      </w:r>
      <w:r w:rsidR="00E3482C">
        <w:rPr>
          <w:sz w:val="24"/>
          <w:szCs w:val="24"/>
          <w:lang w:val="en-US"/>
        </w:rPr>
        <w:t>Sparkling</w:t>
      </w:r>
      <w:r>
        <w:rPr>
          <w:sz w:val="24"/>
          <w:szCs w:val="24"/>
          <w:lang w:val="en-US"/>
        </w:rPr>
        <w:t xml:space="preserve"> wine sales in the 20</w:t>
      </w:r>
      <w:r w:rsidRPr="00810DA8">
        <w:rPr>
          <w:sz w:val="24"/>
          <w:szCs w:val="24"/>
          <w:vertAlign w:val="superscript"/>
          <w:lang w:val="en-US"/>
        </w:rPr>
        <w:t>th</w:t>
      </w:r>
      <w:r>
        <w:rPr>
          <w:sz w:val="24"/>
          <w:szCs w:val="24"/>
          <w:lang w:val="en-US"/>
        </w:rPr>
        <w:t xml:space="preserve"> Century using the time series data at our disposal. We are given the monthly sales figures of the </w:t>
      </w:r>
      <w:r w:rsidR="00E3482C">
        <w:rPr>
          <w:sz w:val="24"/>
          <w:szCs w:val="24"/>
          <w:lang w:val="en-US"/>
        </w:rPr>
        <w:t>Sparkling</w:t>
      </w:r>
      <w:r>
        <w:rPr>
          <w:sz w:val="24"/>
          <w:szCs w:val="24"/>
          <w:lang w:val="en-US"/>
        </w:rPr>
        <w:t xml:space="preserve"> wine sales from January 1980 to July 1995.</w:t>
      </w:r>
    </w:p>
    <w:p w14:paraId="2130A1E1" w14:textId="1B192D05" w:rsidR="00810DA8" w:rsidRDefault="00810DA8">
      <w:pPr>
        <w:rPr>
          <w:b/>
          <w:bCs/>
          <w:sz w:val="28"/>
          <w:szCs w:val="28"/>
          <w:u w:val="single"/>
          <w:lang w:val="en-US"/>
        </w:rPr>
      </w:pPr>
      <w:r w:rsidRPr="00810DA8">
        <w:rPr>
          <w:b/>
          <w:bCs/>
          <w:sz w:val="28"/>
          <w:szCs w:val="28"/>
          <w:u w:val="single"/>
          <w:lang w:val="en-US"/>
        </w:rPr>
        <w:t xml:space="preserve">EDA: </w:t>
      </w:r>
    </w:p>
    <w:p w14:paraId="0DF22012" w14:textId="26ACFF3E" w:rsidR="00810DA8" w:rsidRDefault="00810DA8">
      <w:pPr>
        <w:rPr>
          <w:sz w:val="24"/>
          <w:szCs w:val="24"/>
          <w:lang w:val="en-US"/>
        </w:rPr>
      </w:pPr>
      <w:r>
        <w:rPr>
          <w:sz w:val="24"/>
          <w:szCs w:val="24"/>
          <w:lang w:val="en-US"/>
        </w:rPr>
        <w:t>After importing the necessary libraries, we read the data and import the data into a data</w:t>
      </w:r>
      <w:r w:rsidR="009207F3">
        <w:rPr>
          <w:sz w:val="24"/>
          <w:szCs w:val="24"/>
          <w:lang w:val="en-US"/>
        </w:rPr>
        <w:t xml:space="preserve"> </w:t>
      </w:r>
      <w:r>
        <w:rPr>
          <w:sz w:val="24"/>
          <w:szCs w:val="24"/>
          <w:lang w:val="en-US"/>
        </w:rPr>
        <w:t>frame as follows:</w:t>
      </w:r>
    </w:p>
    <w:p w14:paraId="504D790D" w14:textId="5D1DA1C2" w:rsidR="00810DA8" w:rsidRDefault="00E3482C">
      <w:pPr>
        <w:rPr>
          <w:sz w:val="24"/>
          <w:szCs w:val="24"/>
          <w:lang w:val="en-US"/>
        </w:rPr>
      </w:pPr>
      <w:r>
        <w:rPr>
          <w:noProof/>
        </w:rPr>
        <w:drawing>
          <wp:inline distT="0" distB="0" distL="0" distR="0" wp14:anchorId="54D37AA0" wp14:editId="50141C39">
            <wp:extent cx="1943100" cy="1790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43100" cy="1790700"/>
                    </a:xfrm>
                    <a:prstGeom prst="rect">
                      <a:avLst/>
                    </a:prstGeom>
                  </pic:spPr>
                </pic:pic>
              </a:graphicData>
            </a:graphic>
          </wp:inline>
        </w:drawing>
      </w:r>
    </w:p>
    <w:p w14:paraId="2FE0DA3B" w14:textId="2D9497EB" w:rsidR="00810DA8" w:rsidRDefault="00810DA8">
      <w:pPr>
        <w:rPr>
          <w:sz w:val="24"/>
          <w:szCs w:val="24"/>
          <w:lang w:val="en-US"/>
        </w:rPr>
      </w:pPr>
      <w:r>
        <w:rPr>
          <w:sz w:val="24"/>
          <w:szCs w:val="24"/>
          <w:lang w:val="en-US"/>
        </w:rPr>
        <w:t>The data has been read as a normal data and so we use the datetime library to read the data as a time series data using the start and end dates and the frequency as monthly.</w:t>
      </w:r>
    </w:p>
    <w:p w14:paraId="3894D5E2" w14:textId="22BEB07B" w:rsidR="00810DA8" w:rsidRDefault="00E3482C">
      <w:pPr>
        <w:rPr>
          <w:sz w:val="24"/>
          <w:szCs w:val="24"/>
          <w:lang w:val="en-US"/>
        </w:rPr>
      </w:pPr>
      <w:r>
        <w:rPr>
          <w:noProof/>
        </w:rPr>
        <w:drawing>
          <wp:inline distT="0" distB="0" distL="0" distR="0" wp14:anchorId="08851F5A" wp14:editId="761069CD">
            <wp:extent cx="2905125" cy="17811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05125" cy="1781175"/>
                    </a:xfrm>
                    <a:prstGeom prst="rect">
                      <a:avLst/>
                    </a:prstGeom>
                  </pic:spPr>
                </pic:pic>
              </a:graphicData>
            </a:graphic>
          </wp:inline>
        </w:drawing>
      </w:r>
    </w:p>
    <w:p w14:paraId="25824A40" w14:textId="5865A206" w:rsidR="00810DA8" w:rsidRDefault="00810DA8">
      <w:pPr>
        <w:rPr>
          <w:sz w:val="24"/>
          <w:szCs w:val="24"/>
          <w:lang w:val="en-US"/>
        </w:rPr>
      </w:pPr>
      <w:r>
        <w:rPr>
          <w:sz w:val="24"/>
          <w:szCs w:val="24"/>
          <w:lang w:val="en-US"/>
        </w:rPr>
        <w:t>We then use the info command on the data to check if the time series data has been read and identified appropriately:</w:t>
      </w:r>
    </w:p>
    <w:p w14:paraId="4E05ADF3" w14:textId="51C7F3EE" w:rsidR="00810DA8" w:rsidRDefault="00E3482C">
      <w:pPr>
        <w:rPr>
          <w:sz w:val="24"/>
          <w:szCs w:val="24"/>
          <w:lang w:val="en-US"/>
        </w:rPr>
      </w:pPr>
      <w:r>
        <w:rPr>
          <w:noProof/>
        </w:rPr>
        <w:drawing>
          <wp:inline distT="0" distB="0" distL="0" distR="0" wp14:anchorId="7EE5C8C0" wp14:editId="50535F0A">
            <wp:extent cx="4476750" cy="20859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6750" cy="2085975"/>
                    </a:xfrm>
                    <a:prstGeom prst="rect">
                      <a:avLst/>
                    </a:prstGeom>
                  </pic:spPr>
                </pic:pic>
              </a:graphicData>
            </a:graphic>
          </wp:inline>
        </w:drawing>
      </w:r>
    </w:p>
    <w:p w14:paraId="31105715" w14:textId="1A8A5A21" w:rsidR="001C754C" w:rsidRDefault="001C754C">
      <w:pPr>
        <w:rPr>
          <w:sz w:val="24"/>
          <w:szCs w:val="24"/>
          <w:lang w:val="en-US"/>
        </w:rPr>
      </w:pPr>
      <w:r>
        <w:rPr>
          <w:sz w:val="24"/>
          <w:szCs w:val="24"/>
          <w:lang w:val="en-US"/>
        </w:rPr>
        <w:t xml:space="preserve">It can be seen that the required column is read correctly. We then remove the column: </w:t>
      </w:r>
      <w:proofErr w:type="spellStart"/>
      <w:r>
        <w:rPr>
          <w:sz w:val="24"/>
          <w:szCs w:val="24"/>
          <w:lang w:val="en-US"/>
        </w:rPr>
        <w:t>YearMonth</w:t>
      </w:r>
      <w:proofErr w:type="spellEnd"/>
      <w:r>
        <w:rPr>
          <w:sz w:val="24"/>
          <w:szCs w:val="24"/>
          <w:lang w:val="en-US"/>
        </w:rPr>
        <w:t xml:space="preserve"> from our </w:t>
      </w:r>
      <w:proofErr w:type="spellStart"/>
      <w:r>
        <w:rPr>
          <w:sz w:val="24"/>
          <w:szCs w:val="24"/>
          <w:lang w:val="en-US"/>
        </w:rPr>
        <w:t>dataframe</w:t>
      </w:r>
      <w:proofErr w:type="spellEnd"/>
      <w:r>
        <w:rPr>
          <w:sz w:val="24"/>
          <w:szCs w:val="24"/>
          <w:lang w:val="en-US"/>
        </w:rPr>
        <w:t>.</w:t>
      </w:r>
    </w:p>
    <w:p w14:paraId="48B05644" w14:textId="2F0292C0" w:rsidR="00B10C40" w:rsidRDefault="00B10C40">
      <w:pPr>
        <w:rPr>
          <w:sz w:val="24"/>
          <w:szCs w:val="24"/>
          <w:lang w:val="en-US"/>
        </w:rPr>
      </w:pPr>
      <w:r>
        <w:rPr>
          <w:sz w:val="24"/>
          <w:szCs w:val="24"/>
          <w:lang w:val="en-US"/>
        </w:rPr>
        <w:t xml:space="preserve">We then use the describe function on the data to look at the description of the </w:t>
      </w:r>
      <w:r w:rsidR="00E3482C">
        <w:rPr>
          <w:sz w:val="24"/>
          <w:szCs w:val="24"/>
          <w:lang w:val="en-US"/>
        </w:rPr>
        <w:t>Sparkling</w:t>
      </w:r>
      <w:r>
        <w:rPr>
          <w:sz w:val="24"/>
          <w:szCs w:val="24"/>
          <w:lang w:val="en-US"/>
        </w:rPr>
        <w:t xml:space="preserve"> wine sales </w:t>
      </w:r>
    </w:p>
    <w:p w14:paraId="65836647" w14:textId="77777777" w:rsidR="001C754C" w:rsidRDefault="001C754C">
      <w:pPr>
        <w:rPr>
          <w:sz w:val="24"/>
          <w:szCs w:val="24"/>
          <w:lang w:val="en-US"/>
        </w:rPr>
      </w:pPr>
    </w:p>
    <w:p w14:paraId="1D6583B4" w14:textId="4784C3E5" w:rsidR="00810DA8" w:rsidRDefault="006C6683">
      <w:pPr>
        <w:rPr>
          <w:sz w:val="24"/>
          <w:szCs w:val="24"/>
          <w:lang w:val="en-US"/>
        </w:rPr>
      </w:pPr>
      <w:r>
        <w:rPr>
          <w:noProof/>
        </w:rPr>
        <w:lastRenderedPageBreak/>
        <w:drawing>
          <wp:inline distT="0" distB="0" distL="0" distR="0" wp14:anchorId="4B5C0028" wp14:editId="237EE1D0">
            <wp:extent cx="1533525" cy="26384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33525" cy="2638425"/>
                    </a:xfrm>
                    <a:prstGeom prst="rect">
                      <a:avLst/>
                    </a:prstGeom>
                  </pic:spPr>
                </pic:pic>
              </a:graphicData>
            </a:graphic>
          </wp:inline>
        </w:drawing>
      </w:r>
    </w:p>
    <w:p w14:paraId="775776EF" w14:textId="42395EE7" w:rsidR="00B10C40" w:rsidRDefault="00E062D4">
      <w:pPr>
        <w:rPr>
          <w:sz w:val="24"/>
          <w:szCs w:val="24"/>
          <w:lang w:val="en-US"/>
        </w:rPr>
      </w:pPr>
      <w:r>
        <w:rPr>
          <w:sz w:val="24"/>
          <w:szCs w:val="24"/>
          <w:lang w:val="en-US"/>
        </w:rPr>
        <w:t xml:space="preserve">The mean and the median are </w:t>
      </w:r>
      <w:r w:rsidR="006C6683">
        <w:rPr>
          <w:sz w:val="24"/>
          <w:szCs w:val="24"/>
          <w:lang w:val="en-US"/>
        </w:rPr>
        <w:t>not</w:t>
      </w:r>
      <w:r>
        <w:rPr>
          <w:sz w:val="24"/>
          <w:szCs w:val="24"/>
          <w:lang w:val="en-US"/>
        </w:rPr>
        <w:t xml:space="preserve"> close to each other. The distance between the 25</w:t>
      </w:r>
      <w:r w:rsidRPr="00E062D4">
        <w:rPr>
          <w:sz w:val="24"/>
          <w:szCs w:val="24"/>
          <w:vertAlign w:val="superscript"/>
          <w:lang w:val="en-US"/>
        </w:rPr>
        <w:t>th</w:t>
      </w:r>
      <w:r>
        <w:rPr>
          <w:sz w:val="24"/>
          <w:szCs w:val="24"/>
          <w:lang w:val="en-US"/>
        </w:rPr>
        <w:t xml:space="preserve"> percentile and the 50</w:t>
      </w:r>
      <w:r w:rsidRPr="00E062D4">
        <w:rPr>
          <w:sz w:val="24"/>
          <w:szCs w:val="24"/>
          <w:vertAlign w:val="superscript"/>
          <w:lang w:val="en-US"/>
        </w:rPr>
        <w:t>th</w:t>
      </w:r>
      <w:r>
        <w:rPr>
          <w:sz w:val="24"/>
          <w:szCs w:val="24"/>
          <w:lang w:val="en-US"/>
        </w:rPr>
        <w:t xml:space="preserve"> percentile is </w:t>
      </w:r>
      <w:r w:rsidR="006C6683">
        <w:rPr>
          <w:sz w:val="24"/>
          <w:szCs w:val="24"/>
          <w:lang w:val="en-US"/>
        </w:rPr>
        <w:t>less as compared to</w:t>
      </w:r>
      <w:r>
        <w:rPr>
          <w:sz w:val="24"/>
          <w:szCs w:val="24"/>
          <w:lang w:val="en-US"/>
        </w:rPr>
        <w:t xml:space="preserve"> the distance between the 50</w:t>
      </w:r>
      <w:r w:rsidRPr="00E062D4">
        <w:rPr>
          <w:sz w:val="24"/>
          <w:szCs w:val="24"/>
          <w:vertAlign w:val="superscript"/>
          <w:lang w:val="en-US"/>
        </w:rPr>
        <w:t>th</w:t>
      </w:r>
      <w:r>
        <w:rPr>
          <w:sz w:val="24"/>
          <w:szCs w:val="24"/>
          <w:lang w:val="en-US"/>
        </w:rPr>
        <w:t xml:space="preserve"> percentile and the 75</w:t>
      </w:r>
      <w:r w:rsidRPr="00E062D4">
        <w:rPr>
          <w:sz w:val="24"/>
          <w:szCs w:val="24"/>
          <w:vertAlign w:val="superscript"/>
          <w:lang w:val="en-US"/>
        </w:rPr>
        <w:t>th</w:t>
      </w:r>
      <w:r>
        <w:rPr>
          <w:sz w:val="24"/>
          <w:szCs w:val="24"/>
          <w:lang w:val="en-US"/>
        </w:rPr>
        <w:t xml:space="preserve"> percentile. We see that the </w:t>
      </w:r>
      <w:r w:rsidR="003D36D4">
        <w:rPr>
          <w:sz w:val="24"/>
          <w:szCs w:val="24"/>
          <w:lang w:val="en-US"/>
        </w:rPr>
        <w:t xml:space="preserve">data </w:t>
      </w:r>
      <w:r w:rsidR="006C6683">
        <w:rPr>
          <w:sz w:val="24"/>
          <w:szCs w:val="24"/>
          <w:lang w:val="en-US"/>
        </w:rPr>
        <w:t xml:space="preserve">has </w:t>
      </w:r>
      <w:r w:rsidR="004D0A35">
        <w:rPr>
          <w:sz w:val="24"/>
          <w:szCs w:val="24"/>
          <w:lang w:val="en-US"/>
        </w:rPr>
        <w:t xml:space="preserve">right </w:t>
      </w:r>
      <w:r w:rsidR="006C6683">
        <w:rPr>
          <w:sz w:val="24"/>
          <w:szCs w:val="24"/>
          <w:lang w:val="en-US"/>
        </w:rPr>
        <w:t xml:space="preserve">skewness in it </w:t>
      </w:r>
      <w:r>
        <w:rPr>
          <w:sz w:val="24"/>
          <w:szCs w:val="24"/>
          <w:lang w:val="en-US"/>
        </w:rPr>
        <w:t xml:space="preserve">with </w:t>
      </w:r>
      <w:r w:rsidR="006C6683">
        <w:rPr>
          <w:sz w:val="24"/>
          <w:szCs w:val="24"/>
          <w:lang w:val="en-US"/>
        </w:rPr>
        <w:t xml:space="preserve">many </w:t>
      </w:r>
      <w:r>
        <w:rPr>
          <w:sz w:val="24"/>
          <w:szCs w:val="24"/>
          <w:lang w:val="en-US"/>
        </w:rPr>
        <w:t xml:space="preserve">extreme values on the upper end of the spectrum. </w:t>
      </w:r>
      <w:r w:rsidR="004D0A35">
        <w:rPr>
          <w:sz w:val="24"/>
          <w:szCs w:val="24"/>
          <w:lang w:val="en-US"/>
        </w:rPr>
        <w:t>The mean is greater than the 50</w:t>
      </w:r>
      <w:r w:rsidR="004D0A35" w:rsidRPr="004D0A35">
        <w:rPr>
          <w:sz w:val="24"/>
          <w:szCs w:val="24"/>
          <w:vertAlign w:val="superscript"/>
          <w:lang w:val="en-US"/>
        </w:rPr>
        <w:t>th</w:t>
      </w:r>
      <w:r w:rsidR="004D0A35">
        <w:rPr>
          <w:sz w:val="24"/>
          <w:szCs w:val="24"/>
          <w:lang w:val="en-US"/>
        </w:rPr>
        <w:t xml:space="preserve"> percentile or the median which also suggests a right skewed distribution. It can be seen that the standard deviation is pretty high suggesting that there are </w:t>
      </w:r>
      <w:proofErr w:type="spellStart"/>
      <w:r w:rsidR="004D0A35">
        <w:rPr>
          <w:sz w:val="24"/>
          <w:szCs w:val="24"/>
          <w:lang w:val="en-US"/>
        </w:rPr>
        <w:t>may</w:t>
      </w:r>
      <w:proofErr w:type="spellEnd"/>
      <w:r w:rsidR="004D0A35">
        <w:rPr>
          <w:sz w:val="24"/>
          <w:szCs w:val="24"/>
          <w:lang w:val="en-US"/>
        </w:rPr>
        <w:t xml:space="preserve"> values between the 75</w:t>
      </w:r>
      <w:r w:rsidR="004D0A35" w:rsidRPr="004D0A35">
        <w:rPr>
          <w:sz w:val="24"/>
          <w:szCs w:val="24"/>
          <w:vertAlign w:val="superscript"/>
          <w:lang w:val="en-US"/>
        </w:rPr>
        <w:t>th</w:t>
      </w:r>
      <w:r w:rsidR="004D0A35">
        <w:rPr>
          <w:sz w:val="24"/>
          <w:szCs w:val="24"/>
          <w:lang w:val="en-US"/>
        </w:rPr>
        <w:t xml:space="preserve"> percentile and the maximum value. This also augments the statement earlier that we must have many values at the upper end.  </w:t>
      </w:r>
      <w:r>
        <w:rPr>
          <w:sz w:val="24"/>
          <w:szCs w:val="24"/>
          <w:lang w:val="en-US"/>
        </w:rPr>
        <w:t xml:space="preserve">We will have to closely analyze these extreme values as they are of </w:t>
      </w:r>
      <w:r w:rsidR="00E3482C">
        <w:rPr>
          <w:sz w:val="24"/>
          <w:szCs w:val="24"/>
          <w:lang w:val="en-US"/>
        </w:rPr>
        <w:t>Sparkling</w:t>
      </w:r>
      <w:r>
        <w:rPr>
          <w:sz w:val="24"/>
          <w:szCs w:val="24"/>
          <w:lang w:val="en-US"/>
        </w:rPr>
        <w:t xml:space="preserve"> wine sales</w:t>
      </w:r>
      <w:r w:rsidR="008B469D">
        <w:rPr>
          <w:sz w:val="24"/>
          <w:szCs w:val="24"/>
          <w:lang w:val="en-US"/>
        </w:rPr>
        <w:t xml:space="preserve"> for particular months</w:t>
      </w:r>
      <w:r>
        <w:rPr>
          <w:sz w:val="24"/>
          <w:szCs w:val="24"/>
          <w:lang w:val="en-US"/>
        </w:rPr>
        <w:t>.</w:t>
      </w:r>
    </w:p>
    <w:p w14:paraId="594C9B4E" w14:textId="5B4C3D05" w:rsidR="008B469D" w:rsidRDefault="008B469D" w:rsidP="004D0A35">
      <w:pPr>
        <w:rPr>
          <w:sz w:val="24"/>
          <w:szCs w:val="24"/>
          <w:lang w:val="en-US"/>
        </w:rPr>
      </w:pPr>
      <w:r>
        <w:rPr>
          <w:sz w:val="24"/>
          <w:szCs w:val="24"/>
          <w:lang w:val="en-US"/>
        </w:rPr>
        <w:t xml:space="preserve">Moving on, we check for the null values, </w:t>
      </w:r>
      <w:proofErr w:type="spellStart"/>
      <w:r>
        <w:rPr>
          <w:sz w:val="24"/>
          <w:szCs w:val="24"/>
          <w:lang w:val="en-US"/>
        </w:rPr>
        <w:t>na</w:t>
      </w:r>
      <w:proofErr w:type="spellEnd"/>
      <w:r>
        <w:rPr>
          <w:sz w:val="24"/>
          <w:szCs w:val="24"/>
          <w:lang w:val="en-US"/>
        </w:rPr>
        <w:t xml:space="preserve"> values, non-numerical object values in the data and find that there are </w:t>
      </w:r>
      <w:r w:rsidR="004D0A35">
        <w:rPr>
          <w:sz w:val="24"/>
          <w:szCs w:val="24"/>
          <w:lang w:val="en-US"/>
        </w:rPr>
        <w:t>no</w:t>
      </w:r>
      <w:r>
        <w:rPr>
          <w:sz w:val="24"/>
          <w:szCs w:val="24"/>
          <w:lang w:val="en-US"/>
        </w:rPr>
        <w:t xml:space="preserve"> null values present in the data. </w:t>
      </w:r>
      <w:r w:rsidR="004D0A35">
        <w:rPr>
          <w:sz w:val="24"/>
          <w:szCs w:val="24"/>
          <w:lang w:val="en-US"/>
        </w:rPr>
        <w:t>T</w:t>
      </w:r>
      <w:r>
        <w:rPr>
          <w:sz w:val="24"/>
          <w:szCs w:val="24"/>
          <w:lang w:val="en-US"/>
        </w:rPr>
        <w:t xml:space="preserve">he absence of any non-numerical object values in the data can be confirmed by the data type that is present. Since there are no object data types in our data this can be confirmed. </w:t>
      </w:r>
    </w:p>
    <w:p w14:paraId="17E0BFBD" w14:textId="34B39837" w:rsidR="00B251E0" w:rsidRDefault="00B251E0">
      <w:pPr>
        <w:rPr>
          <w:sz w:val="24"/>
          <w:szCs w:val="24"/>
          <w:lang w:val="en-US"/>
        </w:rPr>
      </w:pPr>
      <w:r>
        <w:rPr>
          <w:sz w:val="24"/>
          <w:szCs w:val="24"/>
          <w:lang w:val="en-US"/>
        </w:rPr>
        <w:t>The shape of the data looks like this:</w:t>
      </w:r>
    </w:p>
    <w:p w14:paraId="68E337B1" w14:textId="5199EB1C" w:rsidR="00B251E0" w:rsidRDefault="00B251E0">
      <w:pPr>
        <w:rPr>
          <w:sz w:val="24"/>
          <w:szCs w:val="24"/>
          <w:lang w:val="en-US"/>
        </w:rPr>
      </w:pPr>
      <w:r>
        <w:rPr>
          <w:noProof/>
        </w:rPr>
        <w:drawing>
          <wp:inline distT="0" distB="0" distL="0" distR="0" wp14:anchorId="1CF7F7C5" wp14:editId="620E171F">
            <wp:extent cx="731520" cy="266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31520" cy="266700"/>
                    </a:xfrm>
                    <a:prstGeom prst="rect">
                      <a:avLst/>
                    </a:prstGeom>
                  </pic:spPr>
                </pic:pic>
              </a:graphicData>
            </a:graphic>
          </wp:inline>
        </w:drawing>
      </w:r>
    </w:p>
    <w:p w14:paraId="6DBBC3DF" w14:textId="77777777" w:rsidR="00FC14A1" w:rsidRDefault="00FC14A1">
      <w:pPr>
        <w:rPr>
          <w:b/>
          <w:bCs/>
          <w:sz w:val="24"/>
          <w:szCs w:val="24"/>
          <w:u w:val="single"/>
          <w:lang w:val="en-US"/>
        </w:rPr>
      </w:pPr>
    </w:p>
    <w:p w14:paraId="1EECFB22" w14:textId="77777777" w:rsidR="00FC14A1" w:rsidRDefault="00FC14A1">
      <w:pPr>
        <w:rPr>
          <w:b/>
          <w:bCs/>
          <w:sz w:val="24"/>
          <w:szCs w:val="24"/>
          <w:u w:val="single"/>
          <w:lang w:val="en-US"/>
        </w:rPr>
      </w:pPr>
    </w:p>
    <w:p w14:paraId="230EB786" w14:textId="77777777" w:rsidR="00FC14A1" w:rsidRDefault="00FC14A1">
      <w:pPr>
        <w:rPr>
          <w:b/>
          <w:bCs/>
          <w:sz w:val="24"/>
          <w:szCs w:val="24"/>
          <w:u w:val="single"/>
          <w:lang w:val="en-US"/>
        </w:rPr>
      </w:pPr>
    </w:p>
    <w:p w14:paraId="2C0CA475" w14:textId="56C3A486" w:rsidR="00FC14A1" w:rsidRDefault="00FC14A1">
      <w:pPr>
        <w:rPr>
          <w:noProof/>
        </w:rPr>
      </w:pPr>
    </w:p>
    <w:p w14:paraId="2A8B8C1C" w14:textId="77777777" w:rsidR="00FC14A1" w:rsidRDefault="00FC14A1">
      <w:pPr>
        <w:rPr>
          <w:noProof/>
        </w:rPr>
      </w:pPr>
      <w:r>
        <w:rPr>
          <w:noProof/>
        </w:rPr>
        <w:br w:type="page"/>
      </w:r>
    </w:p>
    <w:p w14:paraId="59490F83" w14:textId="77777777" w:rsidR="00FC14A1" w:rsidRDefault="00FC14A1" w:rsidP="00FC14A1">
      <w:pPr>
        <w:rPr>
          <w:b/>
          <w:bCs/>
          <w:sz w:val="28"/>
          <w:szCs w:val="28"/>
          <w:u w:val="single"/>
          <w:lang w:val="en-US"/>
        </w:rPr>
      </w:pPr>
      <w:r w:rsidRPr="00FC14A1">
        <w:rPr>
          <w:b/>
          <w:bCs/>
          <w:sz w:val="28"/>
          <w:szCs w:val="28"/>
          <w:u w:val="single"/>
          <w:lang w:val="en-US"/>
        </w:rPr>
        <w:lastRenderedPageBreak/>
        <w:t>Plotting Time series data:</w:t>
      </w:r>
    </w:p>
    <w:p w14:paraId="618C19B8" w14:textId="4B128CF6" w:rsidR="00FC14A1" w:rsidRDefault="00E41A06">
      <w:pPr>
        <w:rPr>
          <w:b/>
          <w:bCs/>
          <w:sz w:val="24"/>
          <w:szCs w:val="24"/>
          <w:u w:val="single"/>
          <w:lang w:val="en-US"/>
        </w:rPr>
      </w:pPr>
      <w:r>
        <w:rPr>
          <w:noProof/>
        </w:rPr>
        <w:drawing>
          <wp:inline distT="0" distB="0" distL="0" distR="0" wp14:anchorId="21B68520" wp14:editId="2B22D4EC">
            <wp:extent cx="6645910" cy="4472940"/>
            <wp:effectExtent l="0" t="0" r="254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4472940"/>
                    </a:xfrm>
                    <a:prstGeom prst="rect">
                      <a:avLst/>
                    </a:prstGeom>
                  </pic:spPr>
                </pic:pic>
              </a:graphicData>
            </a:graphic>
          </wp:inline>
        </w:drawing>
      </w:r>
    </w:p>
    <w:p w14:paraId="0E1B573B" w14:textId="5D00EF44" w:rsidR="00FC14A1" w:rsidRDefault="00FC14A1">
      <w:pPr>
        <w:rPr>
          <w:sz w:val="24"/>
          <w:szCs w:val="24"/>
          <w:lang w:val="en-US"/>
        </w:rPr>
      </w:pPr>
      <w:r>
        <w:rPr>
          <w:sz w:val="24"/>
          <w:szCs w:val="24"/>
          <w:lang w:val="en-US"/>
        </w:rPr>
        <w:t xml:space="preserve">From the above plot it can be seen that the data has both trend and seasonality as well. </w:t>
      </w:r>
    </w:p>
    <w:p w14:paraId="3BFFF7FA" w14:textId="77777777" w:rsidR="00FC14A1" w:rsidRPr="00FC14A1" w:rsidRDefault="00FC14A1" w:rsidP="00FC14A1">
      <w:pPr>
        <w:rPr>
          <w:b/>
          <w:bCs/>
          <w:sz w:val="28"/>
          <w:szCs w:val="28"/>
          <w:u w:val="single"/>
        </w:rPr>
      </w:pPr>
      <w:r w:rsidRPr="00FC14A1">
        <w:rPr>
          <w:b/>
          <w:bCs/>
          <w:sz w:val="28"/>
          <w:szCs w:val="28"/>
          <w:u w:val="single"/>
        </w:rPr>
        <w:t>Plotting Time series data along with Mean and Median:</w:t>
      </w:r>
    </w:p>
    <w:p w14:paraId="07E7E20B" w14:textId="18D7B206" w:rsidR="002B3A18" w:rsidRDefault="00E41A06">
      <w:pPr>
        <w:rPr>
          <w:sz w:val="24"/>
          <w:szCs w:val="24"/>
          <w:lang w:val="en-US"/>
        </w:rPr>
      </w:pPr>
      <w:r>
        <w:rPr>
          <w:noProof/>
        </w:rPr>
        <w:lastRenderedPageBreak/>
        <w:drawing>
          <wp:inline distT="0" distB="0" distL="0" distR="0" wp14:anchorId="25D54DD9" wp14:editId="601BA40A">
            <wp:extent cx="6645910" cy="446532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4465320"/>
                    </a:xfrm>
                    <a:prstGeom prst="rect">
                      <a:avLst/>
                    </a:prstGeom>
                  </pic:spPr>
                </pic:pic>
              </a:graphicData>
            </a:graphic>
          </wp:inline>
        </w:drawing>
      </w:r>
    </w:p>
    <w:p w14:paraId="2B78F741" w14:textId="013E3B13" w:rsidR="00975389" w:rsidRDefault="002B3A18">
      <w:pPr>
        <w:rPr>
          <w:sz w:val="24"/>
          <w:szCs w:val="24"/>
          <w:lang w:val="en-US"/>
        </w:rPr>
      </w:pPr>
      <w:r>
        <w:rPr>
          <w:sz w:val="24"/>
          <w:szCs w:val="24"/>
          <w:lang w:val="en-US"/>
        </w:rPr>
        <w:t xml:space="preserve">As stated earlier, the mean and median are </w:t>
      </w:r>
      <w:r w:rsidR="00E41A06">
        <w:rPr>
          <w:sz w:val="24"/>
          <w:szCs w:val="24"/>
          <w:lang w:val="en-US"/>
        </w:rPr>
        <w:t xml:space="preserve">not </w:t>
      </w:r>
      <w:r>
        <w:rPr>
          <w:sz w:val="24"/>
          <w:szCs w:val="24"/>
          <w:lang w:val="en-US"/>
        </w:rPr>
        <w:t>close to each other</w:t>
      </w:r>
      <w:r w:rsidR="00E41A06">
        <w:rPr>
          <w:sz w:val="24"/>
          <w:szCs w:val="24"/>
          <w:lang w:val="en-US"/>
        </w:rPr>
        <w:t>.</w:t>
      </w:r>
      <w:r>
        <w:rPr>
          <w:sz w:val="24"/>
          <w:szCs w:val="24"/>
          <w:lang w:val="en-US"/>
        </w:rPr>
        <w:t xml:space="preserve"> </w:t>
      </w:r>
    </w:p>
    <w:p w14:paraId="4DB04899" w14:textId="77777777" w:rsidR="00975389" w:rsidRPr="00975389" w:rsidRDefault="00975389" w:rsidP="00975389">
      <w:pPr>
        <w:shd w:val="clear" w:color="auto" w:fill="FFFFFF"/>
        <w:spacing w:before="186" w:after="0" w:line="240" w:lineRule="auto"/>
        <w:outlineLvl w:val="2"/>
        <w:rPr>
          <w:rFonts w:eastAsia="Times New Roman" w:cstheme="minorHAnsi"/>
          <w:b/>
          <w:bCs/>
          <w:color w:val="000000"/>
          <w:sz w:val="28"/>
          <w:szCs w:val="28"/>
          <w:u w:val="single"/>
          <w:lang w:eastAsia="en-IN"/>
        </w:rPr>
      </w:pPr>
      <w:r w:rsidRPr="00975389">
        <w:rPr>
          <w:rFonts w:eastAsia="Times New Roman" w:cstheme="minorHAnsi"/>
          <w:b/>
          <w:bCs/>
          <w:color w:val="000000"/>
          <w:sz w:val="28"/>
          <w:szCs w:val="28"/>
          <w:u w:val="single"/>
          <w:lang w:eastAsia="en-IN"/>
        </w:rPr>
        <w:t>Boxplot of Time series data:</w:t>
      </w:r>
    </w:p>
    <w:p w14:paraId="3E291EDE" w14:textId="77777777" w:rsidR="00975389" w:rsidRDefault="00975389">
      <w:pPr>
        <w:rPr>
          <w:sz w:val="24"/>
          <w:szCs w:val="24"/>
          <w:lang w:val="en-US"/>
        </w:rPr>
      </w:pPr>
    </w:p>
    <w:p w14:paraId="5723C1BA" w14:textId="33DBFBD4" w:rsidR="00975389" w:rsidRDefault="00E41A06">
      <w:pPr>
        <w:rPr>
          <w:sz w:val="24"/>
          <w:szCs w:val="24"/>
          <w:lang w:val="en-US"/>
        </w:rPr>
      </w:pPr>
      <w:r>
        <w:rPr>
          <w:noProof/>
        </w:rPr>
        <w:lastRenderedPageBreak/>
        <w:drawing>
          <wp:inline distT="0" distB="0" distL="0" distR="0" wp14:anchorId="1958D56D" wp14:editId="5AFC818B">
            <wp:extent cx="6645910" cy="46545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4654550"/>
                    </a:xfrm>
                    <a:prstGeom prst="rect">
                      <a:avLst/>
                    </a:prstGeom>
                  </pic:spPr>
                </pic:pic>
              </a:graphicData>
            </a:graphic>
          </wp:inline>
        </w:drawing>
      </w:r>
    </w:p>
    <w:p w14:paraId="79EE41AC" w14:textId="77777777" w:rsidR="00975389" w:rsidRDefault="00975389">
      <w:pPr>
        <w:rPr>
          <w:sz w:val="24"/>
          <w:szCs w:val="24"/>
          <w:lang w:val="en-US"/>
        </w:rPr>
      </w:pPr>
      <w:r>
        <w:rPr>
          <w:sz w:val="24"/>
          <w:szCs w:val="24"/>
          <w:lang w:val="en-US"/>
        </w:rPr>
        <w:t>The plot above shows us that there are outliers present in the data beyond the upper whisker of the boxplot.</w:t>
      </w:r>
    </w:p>
    <w:p w14:paraId="324F213B" w14:textId="4A4CBBBE" w:rsidR="008D5495" w:rsidRDefault="008D5495" w:rsidP="008D5495">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8D5495">
        <w:rPr>
          <w:rFonts w:asciiTheme="minorHAnsi" w:hAnsiTheme="minorHAnsi" w:cstheme="minorHAnsi"/>
          <w:color w:val="000000"/>
          <w:sz w:val="28"/>
          <w:szCs w:val="28"/>
          <w:u w:val="single"/>
        </w:rPr>
        <w:t xml:space="preserve">Quarterly comparison of shipments using </w:t>
      </w:r>
      <w:proofErr w:type="spellStart"/>
      <w:r w:rsidRPr="008D5495">
        <w:rPr>
          <w:rFonts w:asciiTheme="minorHAnsi" w:hAnsiTheme="minorHAnsi" w:cstheme="minorHAnsi"/>
          <w:color w:val="000000"/>
          <w:sz w:val="28"/>
          <w:szCs w:val="28"/>
          <w:u w:val="single"/>
        </w:rPr>
        <w:t>barplot</w:t>
      </w:r>
      <w:proofErr w:type="spellEnd"/>
      <w:r w:rsidRPr="008D5495">
        <w:rPr>
          <w:rFonts w:asciiTheme="minorHAnsi" w:hAnsiTheme="minorHAnsi" w:cstheme="minorHAnsi"/>
          <w:color w:val="000000"/>
          <w:sz w:val="28"/>
          <w:szCs w:val="28"/>
          <w:u w:val="single"/>
        </w:rPr>
        <w:t>:</w:t>
      </w:r>
    </w:p>
    <w:p w14:paraId="7CCB3E0A" w14:textId="5DC84C05" w:rsidR="008D5495" w:rsidRPr="008D5495" w:rsidRDefault="004742F8" w:rsidP="008D5495">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lastRenderedPageBreak/>
        <w:drawing>
          <wp:inline distT="0" distB="0" distL="0" distR="0" wp14:anchorId="681947C9" wp14:editId="4E8B4C27">
            <wp:extent cx="6645910" cy="434594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345940"/>
                    </a:xfrm>
                    <a:prstGeom prst="rect">
                      <a:avLst/>
                    </a:prstGeom>
                  </pic:spPr>
                </pic:pic>
              </a:graphicData>
            </a:graphic>
          </wp:inline>
        </w:drawing>
      </w:r>
    </w:p>
    <w:p w14:paraId="5DB6D49A" w14:textId="63D1E2CC" w:rsidR="00E71F2E" w:rsidRDefault="008D5495">
      <w:pPr>
        <w:rPr>
          <w:sz w:val="24"/>
          <w:szCs w:val="24"/>
          <w:lang w:val="en-US"/>
        </w:rPr>
      </w:pPr>
      <w:r>
        <w:rPr>
          <w:sz w:val="24"/>
          <w:szCs w:val="24"/>
          <w:lang w:val="en-US"/>
        </w:rPr>
        <w:t>The above plot shows us that the sales were highest in the 4</w:t>
      </w:r>
      <w:r w:rsidRPr="008D5495">
        <w:rPr>
          <w:sz w:val="24"/>
          <w:szCs w:val="24"/>
          <w:vertAlign w:val="superscript"/>
          <w:lang w:val="en-US"/>
        </w:rPr>
        <w:t>th</w:t>
      </w:r>
      <w:r>
        <w:rPr>
          <w:sz w:val="24"/>
          <w:szCs w:val="24"/>
          <w:lang w:val="en-US"/>
        </w:rPr>
        <w:t xml:space="preserve"> quarter of each year. The sales figures are lowest </w:t>
      </w:r>
      <w:r w:rsidR="004742F8">
        <w:rPr>
          <w:sz w:val="24"/>
          <w:szCs w:val="24"/>
          <w:lang w:val="en-US"/>
        </w:rPr>
        <w:t xml:space="preserve">in the second quarter each </w:t>
      </w:r>
      <w:r>
        <w:rPr>
          <w:sz w:val="24"/>
          <w:szCs w:val="24"/>
          <w:lang w:val="en-US"/>
        </w:rPr>
        <w:t xml:space="preserve">year and increases </w:t>
      </w:r>
      <w:r w:rsidR="004742F8">
        <w:rPr>
          <w:sz w:val="24"/>
          <w:szCs w:val="24"/>
          <w:lang w:val="en-US"/>
        </w:rPr>
        <w:t>to more than 20% in the third quarter</w:t>
      </w:r>
      <w:r>
        <w:rPr>
          <w:sz w:val="24"/>
          <w:szCs w:val="24"/>
          <w:lang w:val="en-US"/>
        </w:rPr>
        <w:t>.</w:t>
      </w:r>
      <w:r w:rsidR="004742F8">
        <w:rPr>
          <w:sz w:val="24"/>
          <w:szCs w:val="24"/>
          <w:lang w:val="en-US"/>
        </w:rPr>
        <w:t xml:space="preserve"> The sales figures in the 4th quarter are almost twice as much as in the third quarter, every year.</w:t>
      </w:r>
    </w:p>
    <w:p w14:paraId="5ADED8AB" w14:textId="776A486C" w:rsidR="00E71F2E" w:rsidRDefault="00E71F2E" w:rsidP="00E71F2E">
      <w:pPr>
        <w:rPr>
          <w:b/>
          <w:bCs/>
          <w:sz w:val="28"/>
          <w:szCs w:val="28"/>
          <w:u w:val="single"/>
        </w:rPr>
      </w:pPr>
      <w:r w:rsidRPr="00E71F2E">
        <w:rPr>
          <w:b/>
          <w:bCs/>
          <w:sz w:val="28"/>
          <w:szCs w:val="28"/>
          <w:u w:val="single"/>
        </w:rPr>
        <w:t xml:space="preserve">Monthly comparison of shipments using </w:t>
      </w:r>
      <w:proofErr w:type="spellStart"/>
      <w:r w:rsidRPr="00E71F2E">
        <w:rPr>
          <w:b/>
          <w:bCs/>
          <w:sz w:val="28"/>
          <w:szCs w:val="28"/>
          <w:u w:val="single"/>
        </w:rPr>
        <w:t>barplot</w:t>
      </w:r>
      <w:proofErr w:type="spellEnd"/>
      <w:r w:rsidRPr="00E71F2E">
        <w:rPr>
          <w:b/>
          <w:bCs/>
          <w:sz w:val="28"/>
          <w:szCs w:val="28"/>
          <w:u w:val="single"/>
        </w:rPr>
        <w:t>:</w:t>
      </w:r>
    </w:p>
    <w:p w14:paraId="43695ACF" w14:textId="5DAA373B" w:rsidR="00E71F2E" w:rsidRDefault="00075C22" w:rsidP="00E71F2E">
      <w:pPr>
        <w:rPr>
          <w:b/>
          <w:bCs/>
          <w:sz w:val="28"/>
          <w:szCs w:val="28"/>
          <w:u w:val="single"/>
        </w:rPr>
      </w:pPr>
      <w:r>
        <w:rPr>
          <w:noProof/>
        </w:rPr>
        <w:drawing>
          <wp:inline distT="0" distB="0" distL="0" distR="0" wp14:anchorId="6615C6B8" wp14:editId="0FE4D6EC">
            <wp:extent cx="6645910" cy="438467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4384675"/>
                    </a:xfrm>
                    <a:prstGeom prst="rect">
                      <a:avLst/>
                    </a:prstGeom>
                  </pic:spPr>
                </pic:pic>
              </a:graphicData>
            </a:graphic>
          </wp:inline>
        </w:drawing>
      </w:r>
    </w:p>
    <w:p w14:paraId="20204BB8" w14:textId="6750C988" w:rsidR="00E71F2E" w:rsidRDefault="00E71F2E" w:rsidP="00E71F2E">
      <w:pPr>
        <w:rPr>
          <w:sz w:val="24"/>
          <w:szCs w:val="24"/>
        </w:rPr>
      </w:pPr>
      <w:r>
        <w:rPr>
          <w:sz w:val="24"/>
          <w:szCs w:val="24"/>
        </w:rPr>
        <w:lastRenderedPageBreak/>
        <w:t xml:space="preserve">The </w:t>
      </w:r>
      <w:r w:rsidR="00E3482C">
        <w:rPr>
          <w:sz w:val="24"/>
          <w:szCs w:val="24"/>
        </w:rPr>
        <w:t>Sparkling</w:t>
      </w:r>
      <w:r>
        <w:rPr>
          <w:sz w:val="24"/>
          <w:szCs w:val="24"/>
        </w:rPr>
        <w:t xml:space="preserve"> wine sales is the highest in the month of December and lowest in the month of J</w:t>
      </w:r>
      <w:r w:rsidR="00075C22">
        <w:rPr>
          <w:sz w:val="24"/>
          <w:szCs w:val="24"/>
        </w:rPr>
        <w:t>une</w:t>
      </w:r>
      <w:r>
        <w:rPr>
          <w:sz w:val="24"/>
          <w:szCs w:val="24"/>
        </w:rPr>
        <w:t>.</w:t>
      </w:r>
      <w:r w:rsidR="00075C22">
        <w:rPr>
          <w:sz w:val="24"/>
          <w:szCs w:val="24"/>
        </w:rPr>
        <w:t xml:space="preserve"> In March the sales increase as compared to Jan and Feb only to see a gradual decline in the months of April May and June.</w:t>
      </w:r>
      <w:r>
        <w:rPr>
          <w:sz w:val="24"/>
          <w:szCs w:val="24"/>
        </w:rPr>
        <w:t xml:space="preserve"> </w:t>
      </w:r>
    </w:p>
    <w:p w14:paraId="7D2A51EE" w14:textId="7A32B7ED" w:rsidR="00E71F2E" w:rsidRPr="00E71F2E" w:rsidRDefault="00E71F2E" w:rsidP="00E71F2E">
      <w:pPr>
        <w:rPr>
          <w:b/>
          <w:bCs/>
          <w:sz w:val="28"/>
          <w:szCs w:val="28"/>
          <w:u w:val="single"/>
        </w:rPr>
      </w:pPr>
      <w:r w:rsidRPr="00E71F2E">
        <w:rPr>
          <w:b/>
          <w:bCs/>
          <w:sz w:val="28"/>
          <w:szCs w:val="28"/>
          <w:u w:val="single"/>
        </w:rPr>
        <w:t xml:space="preserve">Distribution plot for quarterly comparison of </w:t>
      </w:r>
      <w:r w:rsidR="00E3482C">
        <w:rPr>
          <w:b/>
          <w:bCs/>
          <w:sz w:val="28"/>
          <w:szCs w:val="28"/>
          <w:u w:val="single"/>
        </w:rPr>
        <w:t>Sparkling</w:t>
      </w:r>
      <w:r w:rsidRPr="00E71F2E">
        <w:rPr>
          <w:b/>
          <w:bCs/>
          <w:sz w:val="28"/>
          <w:szCs w:val="28"/>
          <w:u w:val="single"/>
        </w:rPr>
        <w:t xml:space="preserve"> wine sales:</w:t>
      </w:r>
    </w:p>
    <w:p w14:paraId="0834AB15" w14:textId="79AEE30E" w:rsidR="00E71F2E" w:rsidRDefault="00922D8D" w:rsidP="00E71F2E">
      <w:pPr>
        <w:rPr>
          <w:sz w:val="24"/>
          <w:szCs w:val="24"/>
        </w:rPr>
      </w:pPr>
      <w:r>
        <w:rPr>
          <w:noProof/>
        </w:rPr>
        <w:drawing>
          <wp:inline distT="0" distB="0" distL="0" distR="0" wp14:anchorId="45499C5A" wp14:editId="13D85399">
            <wp:extent cx="6645910" cy="438658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4386580"/>
                    </a:xfrm>
                    <a:prstGeom prst="rect">
                      <a:avLst/>
                    </a:prstGeom>
                  </pic:spPr>
                </pic:pic>
              </a:graphicData>
            </a:graphic>
          </wp:inline>
        </w:drawing>
      </w:r>
    </w:p>
    <w:p w14:paraId="6C145D12" w14:textId="0EB3E408" w:rsidR="002B7E9A" w:rsidRDefault="002B7E9A" w:rsidP="00E71F2E">
      <w:pPr>
        <w:rPr>
          <w:sz w:val="24"/>
          <w:szCs w:val="24"/>
        </w:rPr>
      </w:pPr>
      <w:r>
        <w:rPr>
          <w:sz w:val="24"/>
          <w:szCs w:val="24"/>
        </w:rPr>
        <w:t xml:space="preserve">The quarterly distribution plot for the sales is shown above. </w:t>
      </w:r>
      <w:r w:rsidR="003B39EE">
        <w:rPr>
          <w:sz w:val="24"/>
          <w:szCs w:val="24"/>
        </w:rPr>
        <w:t>The red line is the sales for the 4</w:t>
      </w:r>
      <w:r w:rsidR="003B39EE" w:rsidRPr="003B39EE">
        <w:rPr>
          <w:sz w:val="24"/>
          <w:szCs w:val="24"/>
          <w:vertAlign w:val="superscript"/>
        </w:rPr>
        <w:t>th</w:t>
      </w:r>
      <w:r w:rsidR="003B39EE">
        <w:rPr>
          <w:sz w:val="24"/>
          <w:szCs w:val="24"/>
        </w:rPr>
        <w:t xml:space="preserve"> quarter of years. Blue line corresponds to the first quarter, the orange line to the second quarter and the green line to the third quarter. </w:t>
      </w:r>
      <w:r w:rsidR="00922D8D">
        <w:rPr>
          <w:sz w:val="24"/>
          <w:szCs w:val="24"/>
        </w:rPr>
        <w:t>The distribution in the second and first quarters of each year are distributed in a narrow price range as opposed to the sales in the third and fourth quarters.</w:t>
      </w:r>
    </w:p>
    <w:p w14:paraId="5B386EC1" w14:textId="77777777" w:rsidR="00783C4F" w:rsidRPr="00783C4F" w:rsidRDefault="00783C4F" w:rsidP="00783C4F">
      <w:pPr>
        <w:rPr>
          <w:b/>
          <w:bCs/>
          <w:sz w:val="28"/>
          <w:szCs w:val="28"/>
          <w:u w:val="single"/>
        </w:rPr>
      </w:pPr>
      <w:r w:rsidRPr="00783C4F">
        <w:rPr>
          <w:b/>
          <w:bCs/>
          <w:sz w:val="28"/>
          <w:szCs w:val="28"/>
          <w:u w:val="single"/>
        </w:rPr>
        <w:t>Monthly sales across years:</w:t>
      </w:r>
    </w:p>
    <w:p w14:paraId="5A9D6389" w14:textId="6E8AEEA8" w:rsidR="00783C4F" w:rsidRDefault="001A127E" w:rsidP="00E71F2E">
      <w:pPr>
        <w:rPr>
          <w:sz w:val="24"/>
          <w:szCs w:val="24"/>
        </w:rPr>
      </w:pPr>
      <w:r>
        <w:rPr>
          <w:sz w:val="24"/>
          <w:szCs w:val="24"/>
        </w:rPr>
        <w:t>We create a data frame to observe the monthly sales across each year and then plot the same.</w:t>
      </w:r>
    </w:p>
    <w:p w14:paraId="62F299F1" w14:textId="5A139E31" w:rsidR="001A127E" w:rsidRPr="00E71F2E" w:rsidRDefault="000F337C" w:rsidP="00E71F2E">
      <w:pPr>
        <w:rPr>
          <w:sz w:val="24"/>
          <w:szCs w:val="24"/>
        </w:rPr>
      </w:pPr>
      <w:r>
        <w:rPr>
          <w:noProof/>
        </w:rPr>
        <w:lastRenderedPageBreak/>
        <w:drawing>
          <wp:inline distT="0" distB="0" distL="0" distR="0" wp14:anchorId="3DA8A6C7" wp14:editId="2D650821">
            <wp:extent cx="6645910" cy="3807460"/>
            <wp:effectExtent l="0" t="0" r="254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807460"/>
                    </a:xfrm>
                    <a:prstGeom prst="rect">
                      <a:avLst/>
                    </a:prstGeom>
                  </pic:spPr>
                </pic:pic>
              </a:graphicData>
            </a:graphic>
          </wp:inline>
        </w:drawing>
      </w:r>
    </w:p>
    <w:p w14:paraId="0CE305AB" w14:textId="77777777" w:rsidR="001A127E" w:rsidRDefault="001A127E">
      <w:pPr>
        <w:rPr>
          <w:sz w:val="24"/>
          <w:szCs w:val="24"/>
          <w:lang w:val="en-US"/>
        </w:rPr>
      </w:pPr>
      <w:r>
        <w:rPr>
          <w:sz w:val="24"/>
          <w:szCs w:val="24"/>
          <w:lang w:val="en-US"/>
        </w:rPr>
        <w:t>It is to note that ‘</w:t>
      </w:r>
      <w:proofErr w:type="spellStart"/>
      <w:r>
        <w:rPr>
          <w:sz w:val="24"/>
          <w:szCs w:val="24"/>
          <w:lang w:val="en-US"/>
        </w:rPr>
        <w:t>Time_Stamp</w:t>
      </w:r>
      <w:proofErr w:type="spellEnd"/>
      <w:r>
        <w:rPr>
          <w:sz w:val="24"/>
          <w:szCs w:val="24"/>
          <w:lang w:val="en-US"/>
        </w:rPr>
        <w:t>’ is the time index that we have assigned to the data frame.</w:t>
      </w:r>
    </w:p>
    <w:p w14:paraId="3CDA18DE" w14:textId="165F6E6F" w:rsidR="00227A22" w:rsidRDefault="000F337C">
      <w:pPr>
        <w:rPr>
          <w:sz w:val="24"/>
          <w:szCs w:val="24"/>
          <w:lang w:val="en-US"/>
        </w:rPr>
      </w:pPr>
      <w:r>
        <w:rPr>
          <w:noProof/>
        </w:rPr>
        <w:drawing>
          <wp:inline distT="0" distB="0" distL="0" distR="0" wp14:anchorId="661C523E" wp14:editId="321605CC">
            <wp:extent cx="6645910" cy="4470400"/>
            <wp:effectExtent l="0" t="0" r="254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4470400"/>
                    </a:xfrm>
                    <a:prstGeom prst="rect">
                      <a:avLst/>
                    </a:prstGeom>
                  </pic:spPr>
                </pic:pic>
              </a:graphicData>
            </a:graphic>
          </wp:inline>
        </w:drawing>
      </w:r>
    </w:p>
    <w:p w14:paraId="6BC64A40" w14:textId="1B82BDDE" w:rsidR="006C4887" w:rsidRDefault="00106A99" w:rsidP="000F337C">
      <w:pPr>
        <w:pStyle w:val="ListParagraph"/>
        <w:numPr>
          <w:ilvl w:val="0"/>
          <w:numId w:val="3"/>
        </w:numPr>
        <w:rPr>
          <w:sz w:val="24"/>
          <w:szCs w:val="24"/>
          <w:lang w:val="en-US"/>
        </w:rPr>
      </w:pPr>
      <w:r>
        <w:rPr>
          <w:sz w:val="24"/>
          <w:szCs w:val="24"/>
          <w:lang w:val="en-US"/>
        </w:rPr>
        <w:t>In the year 1993</w:t>
      </w:r>
      <w:r w:rsidR="000F337C">
        <w:rPr>
          <w:sz w:val="24"/>
          <w:szCs w:val="24"/>
          <w:lang w:val="en-US"/>
        </w:rPr>
        <w:t xml:space="preserve">, the sales for Sparkling wine in the </w:t>
      </w:r>
      <w:r>
        <w:rPr>
          <w:sz w:val="24"/>
          <w:szCs w:val="24"/>
          <w:lang w:val="en-US"/>
        </w:rPr>
        <w:t>month of September has gone up to 2800 sales units whereas, the August month sales dropped sharply during the same time period.</w:t>
      </w:r>
    </w:p>
    <w:p w14:paraId="4067DFB9" w14:textId="25963B95" w:rsidR="00106A99" w:rsidRDefault="00106A99" w:rsidP="000F337C">
      <w:pPr>
        <w:pStyle w:val="ListParagraph"/>
        <w:numPr>
          <w:ilvl w:val="0"/>
          <w:numId w:val="3"/>
        </w:numPr>
        <w:rPr>
          <w:sz w:val="24"/>
          <w:szCs w:val="24"/>
          <w:lang w:val="en-US"/>
        </w:rPr>
      </w:pPr>
      <w:r>
        <w:rPr>
          <w:sz w:val="24"/>
          <w:szCs w:val="24"/>
          <w:lang w:val="en-US"/>
        </w:rPr>
        <w:lastRenderedPageBreak/>
        <w:t xml:space="preserve">A similar trend has been observed in the year 1985 where the sales units of Sparkling wine has shot up to around 3700 units during October and in the month of September the sales figures have dropped by around 600 units. </w:t>
      </w:r>
    </w:p>
    <w:p w14:paraId="175B2C6A" w14:textId="2A7DA4DC" w:rsidR="006C4887" w:rsidRPr="00B55B6D" w:rsidRDefault="00B55B6D" w:rsidP="00F21ADF">
      <w:pPr>
        <w:pStyle w:val="ListParagraph"/>
        <w:numPr>
          <w:ilvl w:val="0"/>
          <w:numId w:val="3"/>
        </w:numPr>
        <w:rPr>
          <w:b/>
          <w:bCs/>
          <w:sz w:val="28"/>
          <w:szCs w:val="28"/>
          <w:u w:val="single"/>
        </w:rPr>
      </w:pPr>
      <w:r w:rsidRPr="00B55B6D">
        <w:rPr>
          <w:sz w:val="24"/>
          <w:szCs w:val="24"/>
          <w:lang w:val="en-US"/>
        </w:rPr>
        <w:t xml:space="preserve">In the month of August </w:t>
      </w:r>
      <w:r w:rsidR="00027517">
        <w:rPr>
          <w:sz w:val="24"/>
          <w:szCs w:val="24"/>
          <w:lang w:val="en-US"/>
        </w:rPr>
        <w:t>between 1986 – 1987</w:t>
      </w:r>
      <w:r w:rsidRPr="00B55B6D">
        <w:rPr>
          <w:sz w:val="24"/>
          <w:szCs w:val="24"/>
          <w:lang w:val="en-US"/>
        </w:rPr>
        <w:t xml:space="preserve">, the sales figures have increased by 1100. </w:t>
      </w:r>
    </w:p>
    <w:p w14:paraId="0DE8C01F" w14:textId="28B5A896" w:rsidR="00B55B6D" w:rsidRPr="00027517" w:rsidRDefault="00027517" w:rsidP="00F21ADF">
      <w:pPr>
        <w:pStyle w:val="ListParagraph"/>
        <w:numPr>
          <w:ilvl w:val="0"/>
          <w:numId w:val="3"/>
        </w:numPr>
        <w:rPr>
          <w:b/>
          <w:bCs/>
          <w:sz w:val="28"/>
          <w:szCs w:val="28"/>
          <w:u w:val="single"/>
        </w:rPr>
      </w:pPr>
      <w:r>
        <w:rPr>
          <w:sz w:val="24"/>
          <w:szCs w:val="24"/>
          <w:lang w:val="en-US"/>
        </w:rPr>
        <w:t xml:space="preserve">Between 1986 – 1988 </w:t>
      </w:r>
      <w:proofErr w:type="gramStart"/>
      <w:r>
        <w:rPr>
          <w:sz w:val="24"/>
          <w:szCs w:val="24"/>
          <w:lang w:val="en-US"/>
        </w:rPr>
        <w:t>August,  the</w:t>
      </w:r>
      <w:proofErr w:type="gramEnd"/>
      <w:r>
        <w:rPr>
          <w:sz w:val="24"/>
          <w:szCs w:val="24"/>
          <w:lang w:val="en-US"/>
        </w:rPr>
        <w:t xml:space="preserve"> sales figures have dropped by around 1600 units.</w:t>
      </w:r>
    </w:p>
    <w:p w14:paraId="6F22D328" w14:textId="7D67545B" w:rsidR="00027517" w:rsidRPr="007A32D6" w:rsidRDefault="00027517" w:rsidP="00F21ADF">
      <w:pPr>
        <w:pStyle w:val="ListParagraph"/>
        <w:numPr>
          <w:ilvl w:val="0"/>
          <w:numId w:val="3"/>
        </w:numPr>
        <w:rPr>
          <w:b/>
          <w:bCs/>
          <w:sz w:val="28"/>
          <w:szCs w:val="28"/>
          <w:u w:val="single"/>
        </w:rPr>
      </w:pPr>
      <w:r>
        <w:rPr>
          <w:sz w:val="24"/>
          <w:szCs w:val="24"/>
          <w:lang w:val="en-US"/>
        </w:rPr>
        <w:t>Between 1987 and 1988 March the sales figures have increased by more than 600 units.</w:t>
      </w:r>
    </w:p>
    <w:p w14:paraId="001C2E75" w14:textId="657D9CD1" w:rsidR="007A32D6" w:rsidRPr="003D0CE5" w:rsidRDefault="007A32D6" w:rsidP="00F21ADF">
      <w:pPr>
        <w:pStyle w:val="ListParagraph"/>
        <w:numPr>
          <w:ilvl w:val="0"/>
          <w:numId w:val="3"/>
        </w:numPr>
        <w:rPr>
          <w:b/>
          <w:bCs/>
          <w:sz w:val="28"/>
          <w:szCs w:val="28"/>
          <w:u w:val="single"/>
        </w:rPr>
      </w:pPr>
      <w:r>
        <w:rPr>
          <w:sz w:val="24"/>
          <w:szCs w:val="24"/>
          <w:lang w:val="en-US"/>
        </w:rPr>
        <w:t>Between years 1990 and 1991 February, the sales figures have increased by more than 600 units.</w:t>
      </w:r>
    </w:p>
    <w:p w14:paraId="1EF5E75A" w14:textId="2A0ABA3E" w:rsidR="003D0CE5" w:rsidRPr="003D0CE5" w:rsidRDefault="003D0CE5" w:rsidP="00F21ADF">
      <w:pPr>
        <w:pStyle w:val="ListParagraph"/>
        <w:numPr>
          <w:ilvl w:val="0"/>
          <w:numId w:val="3"/>
        </w:numPr>
        <w:rPr>
          <w:b/>
          <w:bCs/>
          <w:sz w:val="28"/>
          <w:szCs w:val="28"/>
          <w:u w:val="single"/>
        </w:rPr>
      </w:pPr>
      <w:r>
        <w:rPr>
          <w:sz w:val="24"/>
          <w:szCs w:val="24"/>
          <w:lang w:val="en-US"/>
        </w:rPr>
        <w:t>Between 1981 – 1982 September, the sales dropped by around 500 units.</w:t>
      </w:r>
    </w:p>
    <w:p w14:paraId="4145E2DE" w14:textId="25B4FEE6" w:rsidR="003D0CE5" w:rsidRPr="00B55B6D" w:rsidRDefault="003D0CE5" w:rsidP="00F21ADF">
      <w:pPr>
        <w:pStyle w:val="ListParagraph"/>
        <w:numPr>
          <w:ilvl w:val="0"/>
          <w:numId w:val="3"/>
        </w:numPr>
        <w:rPr>
          <w:b/>
          <w:bCs/>
          <w:sz w:val="28"/>
          <w:szCs w:val="28"/>
          <w:u w:val="single"/>
        </w:rPr>
      </w:pPr>
      <w:r>
        <w:rPr>
          <w:sz w:val="24"/>
          <w:szCs w:val="24"/>
          <w:lang w:val="en-US"/>
        </w:rPr>
        <w:t>Between 1991 – 1992 April, the sales increased by around 600 units.</w:t>
      </w:r>
    </w:p>
    <w:p w14:paraId="03ABCA0F" w14:textId="2BB20A43" w:rsidR="002B3A18" w:rsidRDefault="00B0551F">
      <w:pPr>
        <w:rPr>
          <w:sz w:val="24"/>
          <w:szCs w:val="24"/>
          <w:lang w:val="en-US"/>
        </w:rPr>
      </w:pPr>
      <w:r>
        <w:rPr>
          <w:sz w:val="24"/>
          <w:szCs w:val="24"/>
          <w:lang w:val="en-US"/>
        </w:rPr>
        <w:t xml:space="preserve">  </w:t>
      </w:r>
    </w:p>
    <w:p w14:paraId="60A94B19" w14:textId="77777777" w:rsidR="005A5FB3" w:rsidRDefault="005A5FB3" w:rsidP="005A5FB3">
      <w:pPr>
        <w:rPr>
          <w:b/>
          <w:bCs/>
          <w:sz w:val="28"/>
          <w:szCs w:val="28"/>
          <w:u w:val="single"/>
        </w:rPr>
      </w:pPr>
      <w:r w:rsidRPr="006C4887">
        <w:rPr>
          <w:b/>
          <w:bCs/>
          <w:sz w:val="28"/>
          <w:szCs w:val="28"/>
          <w:u w:val="single"/>
        </w:rPr>
        <w:t>Yearly sales across months:</w:t>
      </w:r>
    </w:p>
    <w:p w14:paraId="43944E40" w14:textId="66AE2650" w:rsidR="00FC14A1" w:rsidRDefault="003E254B">
      <w:pPr>
        <w:rPr>
          <w:sz w:val="24"/>
          <w:szCs w:val="24"/>
          <w:lang w:val="en-US"/>
        </w:rPr>
      </w:pPr>
      <w:r>
        <w:rPr>
          <w:noProof/>
        </w:rPr>
        <w:drawing>
          <wp:inline distT="0" distB="0" distL="0" distR="0" wp14:anchorId="1A3F1EFB" wp14:editId="08C2622A">
            <wp:extent cx="6645910" cy="4450715"/>
            <wp:effectExtent l="0" t="0" r="254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4450715"/>
                    </a:xfrm>
                    <a:prstGeom prst="rect">
                      <a:avLst/>
                    </a:prstGeom>
                  </pic:spPr>
                </pic:pic>
              </a:graphicData>
            </a:graphic>
          </wp:inline>
        </w:drawing>
      </w:r>
    </w:p>
    <w:p w14:paraId="4200AA99" w14:textId="286415C0" w:rsidR="00756016" w:rsidRDefault="00756016">
      <w:pPr>
        <w:rPr>
          <w:sz w:val="24"/>
          <w:szCs w:val="24"/>
          <w:lang w:val="en-US"/>
        </w:rPr>
      </w:pPr>
      <w:r>
        <w:rPr>
          <w:noProof/>
        </w:rPr>
        <w:lastRenderedPageBreak/>
        <w:drawing>
          <wp:inline distT="0" distB="0" distL="0" distR="0" wp14:anchorId="22A32192" wp14:editId="57A8C3F7">
            <wp:extent cx="6906260" cy="318516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15646" cy="3189489"/>
                    </a:xfrm>
                    <a:prstGeom prst="rect">
                      <a:avLst/>
                    </a:prstGeom>
                  </pic:spPr>
                </pic:pic>
              </a:graphicData>
            </a:graphic>
          </wp:inline>
        </w:drawing>
      </w:r>
    </w:p>
    <w:p w14:paraId="1455357D" w14:textId="052F7D50" w:rsidR="005A5FB3" w:rsidRDefault="005A5FB3">
      <w:pPr>
        <w:rPr>
          <w:sz w:val="24"/>
          <w:szCs w:val="24"/>
          <w:lang w:val="en-US"/>
        </w:rPr>
      </w:pPr>
      <w:r>
        <w:rPr>
          <w:sz w:val="24"/>
          <w:szCs w:val="24"/>
          <w:lang w:val="en-US"/>
        </w:rPr>
        <w:t xml:space="preserve">The trend is to have higher sales in the end of the year: November and December. </w:t>
      </w:r>
    </w:p>
    <w:p w14:paraId="09E72275" w14:textId="55C8BF32" w:rsidR="00756016" w:rsidRDefault="00756016" w:rsidP="00756016">
      <w:pPr>
        <w:pStyle w:val="ListParagraph"/>
        <w:numPr>
          <w:ilvl w:val="0"/>
          <w:numId w:val="4"/>
        </w:numPr>
        <w:rPr>
          <w:sz w:val="24"/>
          <w:szCs w:val="24"/>
          <w:lang w:val="en-US"/>
        </w:rPr>
      </w:pPr>
      <w:r>
        <w:rPr>
          <w:sz w:val="24"/>
          <w:szCs w:val="24"/>
          <w:lang w:val="en-US"/>
        </w:rPr>
        <w:t>Between June and August in the year 1986, the sales numbers are (1403 + 2584 + 3318) = 7305</w:t>
      </w:r>
    </w:p>
    <w:p w14:paraId="115BBA8F" w14:textId="5744A617" w:rsidR="009207F3" w:rsidRDefault="009207F3" w:rsidP="00756016">
      <w:pPr>
        <w:pStyle w:val="ListParagraph"/>
        <w:numPr>
          <w:ilvl w:val="0"/>
          <w:numId w:val="4"/>
        </w:numPr>
        <w:rPr>
          <w:sz w:val="24"/>
          <w:szCs w:val="24"/>
          <w:lang w:val="en-US"/>
        </w:rPr>
      </w:pPr>
      <w:r>
        <w:rPr>
          <w:sz w:val="24"/>
          <w:szCs w:val="24"/>
          <w:lang w:val="en-US"/>
        </w:rPr>
        <w:t>Between February and April in the year 1988, the sales numbers are (1779 + 2108 + 2336) = 6223</w:t>
      </w:r>
    </w:p>
    <w:p w14:paraId="7FA4A4D5" w14:textId="77777777" w:rsidR="009207F3" w:rsidRPr="009207F3" w:rsidRDefault="009207F3" w:rsidP="009207F3">
      <w:pPr>
        <w:ind w:left="360"/>
        <w:rPr>
          <w:ins w:id="0" w:author="Ananth" w:date="2021-05-16T13:55:00Z"/>
          <w:sz w:val="24"/>
          <w:szCs w:val="24"/>
          <w:lang w:val="en-US"/>
        </w:rPr>
      </w:pPr>
    </w:p>
    <w:p w14:paraId="776D877B" w14:textId="5707550F" w:rsidR="001F1A45" w:rsidRDefault="001F1A45" w:rsidP="001F1A45">
      <w:pPr>
        <w:pStyle w:val="Heading3"/>
        <w:shd w:val="clear" w:color="auto" w:fill="FFFFFF"/>
        <w:spacing w:before="186" w:beforeAutospacing="0" w:after="0" w:afterAutospacing="0"/>
        <w:rPr>
          <w:rFonts w:asciiTheme="minorHAnsi" w:hAnsiTheme="minorHAnsi" w:cstheme="minorHAnsi"/>
          <w:sz w:val="28"/>
          <w:szCs w:val="28"/>
          <w:u w:val="single"/>
        </w:rPr>
      </w:pPr>
      <w:ins w:id="1" w:author="Ananth" w:date="2021-05-16T13:55:00Z">
        <w:r w:rsidRPr="001F1A45">
          <w:rPr>
            <w:rFonts w:asciiTheme="minorHAnsi" w:hAnsiTheme="minorHAnsi" w:cstheme="minorHAnsi"/>
            <w:sz w:val="28"/>
            <w:szCs w:val="28"/>
            <w:u w:val="single"/>
          </w:rPr>
          <w:t>Empirical Cumulative Distribution Function Plot:</w:t>
        </w:r>
      </w:ins>
    </w:p>
    <w:p w14:paraId="4F56F2F2" w14:textId="50B51059" w:rsidR="001F1A45" w:rsidRDefault="009207F3" w:rsidP="001F1A45">
      <w:pPr>
        <w:pStyle w:val="Heading3"/>
        <w:shd w:val="clear" w:color="auto" w:fill="FFFFFF"/>
        <w:spacing w:before="186" w:beforeAutospacing="0" w:after="0" w:afterAutospacing="0"/>
        <w:rPr>
          <w:rFonts w:asciiTheme="minorHAnsi" w:hAnsiTheme="minorHAnsi" w:cstheme="minorHAnsi"/>
          <w:sz w:val="28"/>
          <w:szCs w:val="28"/>
          <w:u w:val="single"/>
        </w:rPr>
      </w:pPr>
      <w:r>
        <w:rPr>
          <w:noProof/>
        </w:rPr>
        <w:drawing>
          <wp:inline distT="0" distB="0" distL="0" distR="0" wp14:anchorId="4D40F84E" wp14:editId="5CFED0E0">
            <wp:extent cx="6645910" cy="13639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363980"/>
                    </a:xfrm>
                    <a:prstGeom prst="rect">
                      <a:avLst/>
                    </a:prstGeom>
                  </pic:spPr>
                </pic:pic>
              </a:graphicData>
            </a:graphic>
          </wp:inline>
        </w:drawing>
      </w:r>
    </w:p>
    <w:p w14:paraId="0EAD3F1D" w14:textId="77777777" w:rsidR="00CA7449" w:rsidRDefault="007047DA" w:rsidP="00CA7449">
      <w:pPr>
        <w:pStyle w:val="Heading3"/>
        <w:numPr>
          <w:ilvl w:val="0"/>
          <w:numId w:val="6"/>
        </w:numPr>
        <w:shd w:val="clear" w:color="auto" w:fill="FFFFFF"/>
        <w:spacing w:before="186" w:beforeAutospacing="0" w:after="0" w:afterAutospacing="0"/>
        <w:rPr>
          <w:rFonts w:asciiTheme="minorHAnsi" w:hAnsiTheme="minorHAnsi" w:cstheme="minorHAnsi"/>
          <w:b w:val="0"/>
          <w:bCs w:val="0"/>
          <w:sz w:val="24"/>
          <w:szCs w:val="24"/>
        </w:rPr>
      </w:pPr>
      <w:r>
        <w:rPr>
          <w:rFonts w:asciiTheme="minorHAnsi" w:hAnsiTheme="minorHAnsi" w:cstheme="minorHAnsi"/>
          <w:b w:val="0"/>
          <w:bCs w:val="0"/>
          <w:sz w:val="24"/>
          <w:szCs w:val="24"/>
        </w:rPr>
        <w:t>The first 15% of the sales takes a slow start of 1200 sales units.</w:t>
      </w:r>
    </w:p>
    <w:p w14:paraId="13D9406A" w14:textId="275AEFE9" w:rsidR="00CA7449" w:rsidRDefault="007047DA" w:rsidP="00CA7449">
      <w:pPr>
        <w:pStyle w:val="Heading3"/>
        <w:numPr>
          <w:ilvl w:val="0"/>
          <w:numId w:val="6"/>
        </w:numPr>
        <w:shd w:val="clear" w:color="auto" w:fill="FFFFFF"/>
        <w:spacing w:before="186" w:beforeAutospacing="0" w:after="0" w:afterAutospacing="0"/>
        <w:rPr>
          <w:rFonts w:asciiTheme="minorHAnsi" w:hAnsiTheme="minorHAnsi" w:cstheme="minorHAnsi"/>
          <w:b w:val="0"/>
          <w:bCs w:val="0"/>
          <w:sz w:val="24"/>
          <w:szCs w:val="24"/>
        </w:rPr>
      </w:pPr>
      <w:r>
        <w:rPr>
          <w:rFonts w:asciiTheme="minorHAnsi" w:hAnsiTheme="minorHAnsi" w:cstheme="minorHAnsi"/>
          <w:b w:val="0"/>
          <w:bCs w:val="0"/>
          <w:sz w:val="24"/>
          <w:szCs w:val="24"/>
        </w:rPr>
        <w:t xml:space="preserve">Beyond this, there is a rapid increase until about 50% till 1800 – 1900 sales units. </w:t>
      </w:r>
    </w:p>
    <w:p w14:paraId="77362D84" w14:textId="1088CC2C" w:rsidR="009A247E" w:rsidRDefault="00CA7449" w:rsidP="00CA7449">
      <w:pPr>
        <w:pStyle w:val="Heading3"/>
        <w:numPr>
          <w:ilvl w:val="0"/>
          <w:numId w:val="6"/>
        </w:numPr>
        <w:shd w:val="clear" w:color="auto" w:fill="FFFFFF"/>
        <w:spacing w:before="186" w:beforeAutospacing="0" w:after="0" w:afterAutospacing="0"/>
        <w:rPr>
          <w:rFonts w:asciiTheme="minorHAnsi" w:hAnsiTheme="minorHAnsi" w:cstheme="minorHAnsi"/>
          <w:b w:val="0"/>
          <w:bCs w:val="0"/>
          <w:sz w:val="24"/>
          <w:szCs w:val="24"/>
        </w:rPr>
      </w:pPr>
      <w:r>
        <w:rPr>
          <w:rFonts w:asciiTheme="minorHAnsi" w:hAnsiTheme="minorHAnsi" w:cstheme="minorHAnsi"/>
          <w:b w:val="0"/>
          <w:bCs w:val="0"/>
          <w:sz w:val="24"/>
          <w:szCs w:val="24"/>
        </w:rPr>
        <w:t>T</w:t>
      </w:r>
      <w:r w:rsidR="007047DA">
        <w:rPr>
          <w:rFonts w:asciiTheme="minorHAnsi" w:hAnsiTheme="minorHAnsi" w:cstheme="minorHAnsi"/>
          <w:b w:val="0"/>
          <w:bCs w:val="0"/>
          <w:sz w:val="24"/>
          <w:szCs w:val="24"/>
        </w:rPr>
        <w:t>here is close to 40% of sales in the upper end of the spectrum and this needs to be looked into more carefully by the management.</w:t>
      </w:r>
    </w:p>
    <w:p w14:paraId="15FCF4EB" w14:textId="77777777" w:rsidR="009A247E" w:rsidRDefault="009A247E">
      <w:pPr>
        <w:rPr>
          <w:rFonts w:eastAsia="Times New Roman" w:cstheme="minorHAnsi"/>
          <w:sz w:val="24"/>
          <w:szCs w:val="24"/>
          <w:lang w:eastAsia="en-IN"/>
        </w:rPr>
      </w:pPr>
      <w:r>
        <w:rPr>
          <w:rFonts w:cstheme="minorHAnsi"/>
          <w:b/>
          <w:bCs/>
          <w:sz w:val="24"/>
          <w:szCs w:val="24"/>
        </w:rPr>
        <w:br w:type="page"/>
      </w:r>
    </w:p>
    <w:p w14:paraId="258438C9" w14:textId="0FDA9B3D" w:rsidR="009A247E" w:rsidRDefault="009A247E" w:rsidP="009A247E">
      <w:pPr>
        <w:pStyle w:val="Heading3"/>
        <w:rPr>
          <w:rFonts w:asciiTheme="minorHAnsi" w:hAnsiTheme="minorHAnsi" w:cstheme="minorHAnsi"/>
          <w:sz w:val="28"/>
          <w:szCs w:val="28"/>
          <w:u w:val="single"/>
        </w:rPr>
      </w:pPr>
      <w:r w:rsidRPr="009A247E">
        <w:rPr>
          <w:rFonts w:asciiTheme="minorHAnsi" w:hAnsiTheme="minorHAnsi" w:cstheme="minorHAnsi"/>
          <w:sz w:val="28"/>
          <w:szCs w:val="28"/>
          <w:u w:val="single"/>
        </w:rPr>
        <w:lastRenderedPageBreak/>
        <w:t>Average sales and percentage change:</w:t>
      </w:r>
    </w:p>
    <w:p w14:paraId="50823EE9" w14:textId="1197CF72" w:rsidR="009A247E" w:rsidRPr="009A247E" w:rsidRDefault="005212EA" w:rsidP="009A247E">
      <w:pPr>
        <w:pStyle w:val="Heading3"/>
        <w:rPr>
          <w:rFonts w:asciiTheme="minorHAnsi" w:hAnsiTheme="minorHAnsi" w:cstheme="minorHAnsi"/>
          <w:sz w:val="28"/>
          <w:szCs w:val="28"/>
          <w:u w:val="single"/>
        </w:rPr>
      </w:pPr>
      <w:r>
        <w:rPr>
          <w:noProof/>
        </w:rPr>
        <w:drawing>
          <wp:inline distT="0" distB="0" distL="0" distR="0" wp14:anchorId="07FE0B7B" wp14:editId="0836AC98">
            <wp:extent cx="6645910" cy="38176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817620"/>
                    </a:xfrm>
                    <a:prstGeom prst="rect">
                      <a:avLst/>
                    </a:prstGeom>
                  </pic:spPr>
                </pic:pic>
              </a:graphicData>
            </a:graphic>
          </wp:inline>
        </w:drawing>
      </w:r>
    </w:p>
    <w:p w14:paraId="7E319B80" w14:textId="77777777" w:rsidR="009A247E" w:rsidRPr="001F1A45" w:rsidRDefault="009A247E" w:rsidP="001F1A45">
      <w:pPr>
        <w:pStyle w:val="Heading3"/>
        <w:shd w:val="clear" w:color="auto" w:fill="FFFFFF"/>
        <w:spacing w:before="186" w:beforeAutospacing="0" w:after="0" w:afterAutospacing="0"/>
        <w:rPr>
          <w:rFonts w:asciiTheme="minorHAnsi" w:hAnsiTheme="minorHAnsi" w:cstheme="minorHAnsi"/>
          <w:b w:val="0"/>
          <w:bCs w:val="0"/>
          <w:sz w:val="24"/>
          <w:szCs w:val="24"/>
        </w:rPr>
      </w:pPr>
    </w:p>
    <w:p w14:paraId="4A33D160" w14:textId="6CDA3882" w:rsidR="00520102" w:rsidRDefault="005212EA">
      <w:pPr>
        <w:rPr>
          <w:rFonts w:eastAsia="Times New Roman" w:cstheme="minorHAnsi"/>
          <w:color w:val="000000"/>
          <w:sz w:val="24"/>
          <w:szCs w:val="24"/>
          <w:lang w:eastAsia="en-IN"/>
        </w:rPr>
      </w:pPr>
      <w:r>
        <w:rPr>
          <w:rFonts w:eastAsia="Times New Roman" w:cstheme="minorHAnsi"/>
          <w:color w:val="000000"/>
          <w:sz w:val="24"/>
          <w:szCs w:val="24"/>
          <w:lang w:eastAsia="en-IN"/>
        </w:rPr>
        <w:t>The average customers were low during the years 1982 – 1983. The average was highest in the year 1988. Beyond which the numbers have again reduced gradually towards the year 1991. And the numbers have again picked up beyond the year 1991. The high percentage</w:t>
      </w:r>
      <w:r w:rsidR="00664F0F">
        <w:rPr>
          <w:rFonts w:eastAsia="Times New Roman" w:cstheme="minorHAnsi"/>
          <w:color w:val="000000"/>
          <w:sz w:val="24"/>
          <w:szCs w:val="24"/>
          <w:lang w:eastAsia="en-IN"/>
        </w:rPr>
        <w:t xml:space="preserve"> increase</w:t>
      </w:r>
      <w:r>
        <w:rPr>
          <w:rFonts w:eastAsia="Times New Roman" w:cstheme="minorHAnsi"/>
          <w:color w:val="000000"/>
          <w:sz w:val="24"/>
          <w:szCs w:val="24"/>
          <w:lang w:eastAsia="en-IN"/>
        </w:rPr>
        <w:t xml:space="preserve"> of close to 140% has been observed in </w:t>
      </w:r>
      <w:r w:rsidR="00664F0F">
        <w:rPr>
          <w:rFonts w:eastAsia="Times New Roman" w:cstheme="minorHAnsi"/>
          <w:color w:val="000000"/>
          <w:sz w:val="24"/>
          <w:szCs w:val="24"/>
          <w:lang w:eastAsia="en-IN"/>
        </w:rPr>
        <w:t>August</w:t>
      </w:r>
      <w:r>
        <w:rPr>
          <w:rFonts w:eastAsia="Times New Roman" w:cstheme="minorHAnsi"/>
          <w:color w:val="000000"/>
          <w:sz w:val="24"/>
          <w:szCs w:val="24"/>
          <w:lang w:eastAsia="en-IN"/>
        </w:rPr>
        <w:t xml:space="preserve"> to </w:t>
      </w:r>
      <w:r w:rsidR="00664F0F">
        <w:rPr>
          <w:rFonts w:eastAsia="Times New Roman" w:cstheme="minorHAnsi"/>
          <w:color w:val="000000"/>
          <w:sz w:val="24"/>
          <w:szCs w:val="24"/>
          <w:lang w:eastAsia="en-IN"/>
        </w:rPr>
        <w:t>September</w:t>
      </w:r>
      <w:r>
        <w:rPr>
          <w:rFonts w:eastAsia="Times New Roman" w:cstheme="minorHAnsi"/>
          <w:color w:val="000000"/>
          <w:sz w:val="24"/>
          <w:szCs w:val="24"/>
          <w:lang w:eastAsia="en-IN"/>
        </w:rPr>
        <w:t xml:space="preserve"> in the year 1985. </w:t>
      </w:r>
      <w:r w:rsidR="00F2266D">
        <w:rPr>
          <w:rFonts w:eastAsia="Times New Roman" w:cstheme="minorHAnsi"/>
          <w:color w:val="000000"/>
          <w:sz w:val="24"/>
          <w:szCs w:val="24"/>
          <w:lang w:eastAsia="en-IN"/>
        </w:rPr>
        <w:t xml:space="preserve">In the same year 1985, After </w:t>
      </w:r>
      <w:r w:rsidR="00664F0F">
        <w:rPr>
          <w:rFonts w:eastAsia="Times New Roman" w:cstheme="minorHAnsi"/>
          <w:color w:val="000000"/>
          <w:sz w:val="24"/>
          <w:szCs w:val="24"/>
          <w:lang w:eastAsia="en-IN"/>
        </w:rPr>
        <w:t>September</w:t>
      </w:r>
      <w:r w:rsidR="00F2266D">
        <w:rPr>
          <w:rFonts w:eastAsia="Times New Roman" w:cstheme="minorHAnsi"/>
          <w:color w:val="000000"/>
          <w:sz w:val="24"/>
          <w:szCs w:val="24"/>
          <w:lang w:eastAsia="en-IN"/>
        </w:rPr>
        <w:t xml:space="preserve">, there is 150% decline in sales until </w:t>
      </w:r>
      <w:r w:rsidR="00664F0F">
        <w:rPr>
          <w:rFonts w:eastAsia="Times New Roman" w:cstheme="minorHAnsi"/>
          <w:color w:val="000000"/>
          <w:sz w:val="24"/>
          <w:szCs w:val="24"/>
          <w:lang w:eastAsia="en-IN"/>
        </w:rPr>
        <w:t>December</w:t>
      </w:r>
      <w:r w:rsidR="00F2266D">
        <w:rPr>
          <w:rFonts w:eastAsia="Times New Roman" w:cstheme="minorHAnsi"/>
          <w:color w:val="000000"/>
          <w:sz w:val="24"/>
          <w:szCs w:val="24"/>
          <w:lang w:eastAsia="en-IN"/>
        </w:rPr>
        <w:t xml:space="preserve"> of 198</w:t>
      </w:r>
      <w:r w:rsidR="00664F0F">
        <w:rPr>
          <w:rFonts w:eastAsia="Times New Roman" w:cstheme="minorHAnsi"/>
          <w:color w:val="000000"/>
          <w:sz w:val="24"/>
          <w:szCs w:val="24"/>
          <w:lang w:eastAsia="en-IN"/>
        </w:rPr>
        <w:t>5</w:t>
      </w:r>
      <w:r w:rsidR="00F2266D">
        <w:rPr>
          <w:rFonts w:eastAsia="Times New Roman" w:cstheme="minorHAnsi"/>
          <w:color w:val="000000"/>
          <w:sz w:val="24"/>
          <w:szCs w:val="24"/>
          <w:lang w:eastAsia="en-IN"/>
        </w:rPr>
        <w:t xml:space="preserve">. </w:t>
      </w:r>
      <w:r>
        <w:rPr>
          <w:rFonts w:eastAsia="Times New Roman" w:cstheme="minorHAnsi"/>
          <w:color w:val="000000"/>
          <w:sz w:val="24"/>
          <w:szCs w:val="24"/>
          <w:lang w:eastAsia="en-IN"/>
        </w:rPr>
        <w:t>Between July and August in the year 1984 a 60% increase in sales units was observed.</w:t>
      </w:r>
      <w:r w:rsidR="009424AF">
        <w:rPr>
          <w:rFonts w:eastAsia="Times New Roman" w:cstheme="minorHAnsi"/>
          <w:color w:val="000000"/>
          <w:sz w:val="24"/>
          <w:szCs w:val="24"/>
          <w:lang w:eastAsia="en-IN"/>
        </w:rPr>
        <w:t xml:space="preserve"> It is during the mid of the years is when the sales are low.</w:t>
      </w:r>
    </w:p>
    <w:p w14:paraId="0AB6D7A1" w14:textId="237AED78" w:rsidR="00F94BA1" w:rsidRDefault="00F94BA1">
      <w:pPr>
        <w:rPr>
          <w:rFonts w:eastAsia="Times New Roman" w:cstheme="minorHAnsi"/>
          <w:color w:val="000000"/>
          <w:sz w:val="24"/>
          <w:szCs w:val="24"/>
          <w:lang w:eastAsia="en-IN"/>
        </w:rPr>
      </w:pPr>
    </w:p>
    <w:p w14:paraId="3DF4CDFD" w14:textId="738F41FE" w:rsidR="00F94BA1" w:rsidRDefault="00F94BA1">
      <w:pPr>
        <w:rPr>
          <w:rFonts w:eastAsia="Times New Roman" w:cstheme="minorHAnsi"/>
          <w:color w:val="000000"/>
          <w:sz w:val="24"/>
          <w:szCs w:val="24"/>
          <w:lang w:eastAsia="en-IN"/>
        </w:rPr>
      </w:pPr>
    </w:p>
    <w:p w14:paraId="59E39A5E" w14:textId="0BA5F3F9" w:rsidR="00F94BA1" w:rsidRDefault="00F94BA1">
      <w:pPr>
        <w:rPr>
          <w:rFonts w:eastAsia="Times New Roman" w:cstheme="minorHAnsi"/>
          <w:color w:val="000000"/>
          <w:sz w:val="24"/>
          <w:szCs w:val="24"/>
          <w:lang w:eastAsia="en-IN"/>
        </w:rPr>
      </w:pPr>
    </w:p>
    <w:p w14:paraId="788D598A" w14:textId="61B10B47" w:rsidR="00F94BA1" w:rsidRDefault="00F94BA1">
      <w:pPr>
        <w:rPr>
          <w:rFonts w:eastAsia="Times New Roman" w:cstheme="minorHAnsi"/>
          <w:color w:val="000000"/>
          <w:sz w:val="24"/>
          <w:szCs w:val="24"/>
          <w:lang w:eastAsia="en-IN"/>
        </w:rPr>
      </w:pPr>
    </w:p>
    <w:p w14:paraId="600A7E47" w14:textId="0D9B61AE" w:rsidR="00F94BA1" w:rsidRDefault="00F94BA1">
      <w:pPr>
        <w:rPr>
          <w:rFonts w:eastAsia="Times New Roman" w:cstheme="minorHAnsi"/>
          <w:color w:val="000000"/>
          <w:sz w:val="24"/>
          <w:szCs w:val="24"/>
          <w:lang w:eastAsia="en-IN"/>
        </w:rPr>
      </w:pPr>
    </w:p>
    <w:p w14:paraId="1CFF1BAB" w14:textId="3D1E005B" w:rsidR="00F94BA1" w:rsidRDefault="00F94BA1">
      <w:pPr>
        <w:rPr>
          <w:rFonts w:eastAsia="Times New Roman" w:cstheme="minorHAnsi"/>
          <w:color w:val="000000"/>
          <w:sz w:val="24"/>
          <w:szCs w:val="24"/>
          <w:lang w:eastAsia="en-IN"/>
        </w:rPr>
      </w:pPr>
    </w:p>
    <w:p w14:paraId="43008597" w14:textId="0611C63B" w:rsidR="000D7689" w:rsidRDefault="000D7689">
      <w:pPr>
        <w:rPr>
          <w:rFonts w:eastAsia="Times New Roman" w:cstheme="minorHAnsi"/>
          <w:color w:val="000000"/>
          <w:sz w:val="24"/>
          <w:szCs w:val="24"/>
          <w:lang w:eastAsia="en-IN"/>
        </w:rPr>
      </w:pPr>
    </w:p>
    <w:p w14:paraId="72EE66C6" w14:textId="3EE9B39D" w:rsidR="000D7689" w:rsidRDefault="000D7689">
      <w:pPr>
        <w:rPr>
          <w:rFonts w:eastAsia="Times New Roman" w:cstheme="minorHAnsi"/>
          <w:color w:val="000000"/>
          <w:sz w:val="24"/>
          <w:szCs w:val="24"/>
          <w:lang w:eastAsia="en-IN"/>
        </w:rPr>
      </w:pPr>
    </w:p>
    <w:p w14:paraId="269C6747" w14:textId="5932CF15" w:rsidR="000D7689" w:rsidRDefault="000D7689">
      <w:pPr>
        <w:rPr>
          <w:rFonts w:eastAsia="Times New Roman" w:cstheme="minorHAnsi"/>
          <w:color w:val="000000"/>
          <w:sz w:val="24"/>
          <w:szCs w:val="24"/>
          <w:lang w:eastAsia="en-IN"/>
        </w:rPr>
      </w:pPr>
    </w:p>
    <w:p w14:paraId="0D3F2CA0" w14:textId="4B9FC15A" w:rsidR="000D7689" w:rsidRDefault="000D7689">
      <w:pPr>
        <w:rPr>
          <w:rFonts w:eastAsia="Times New Roman" w:cstheme="minorHAnsi"/>
          <w:color w:val="000000"/>
          <w:sz w:val="24"/>
          <w:szCs w:val="24"/>
          <w:lang w:eastAsia="en-IN"/>
        </w:rPr>
      </w:pPr>
    </w:p>
    <w:p w14:paraId="4AC9819F" w14:textId="2F7E8821" w:rsidR="000D7689" w:rsidRDefault="000D7689">
      <w:pPr>
        <w:rPr>
          <w:rFonts w:eastAsia="Times New Roman" w:cstheme="minorHAnsi"/>
          <w:color w:val="000000"/>
          <w:sz w:val="24"/>
          <w:szCs w:val="24"/>
          <w:lang w:eastAsia="en-IN"/>
        </w:rPr>
      </w:pPr>
    </w:p>
    <w:p w14:paraId="24392BE3" w14:textId="05EBA940" w:rsidR="000D7689" w:rsidRDefault="000D7689">
      <w:pPr>
        <w:rPr>
          <w:rFonts w:eastAsia="Times New Roman" w:cstheme="minorHAnsi"/>
          <w:color w:val="000000"/>
          <w:sz w:val="24"/>
          <w:szCs w:val="24"/>
          <w:lang w:eastAsia="en-IN"/>
        </w:rPr>
      </w:pPr>
    </w:p>
    <w:p w14:paraId="3CC8BDAA" w14:textId="77777777" w:rsidR="000D7689" w:rsidRDefault="000D7689">
      <w:pPr>
        <w:rPr>
          <w:rFonts w:eastAsia="Times New Roman" w:cstheme="minorHAnsi"/>
          <w:color w:val="000000"/>
          <w:sz w:val="24"/>
          <w:szCs w:val="24"/>
          <w:lang w:eastAsia="en-IN"/>
        </w:rPr>
      </w:pPr>
    </w:p>
    <w:p w14:paraId="14E1EC18" w14:textId="77777777" w:rsidR="005238ED" w:rsidRPr="005238ED" w:rsidRDefault="005238ED" w:rsidP="005238ED">
      <w:pPr>
        <w:rPr>
          <w:rFonts w:eastAsia="Times New Roman" w:cstheme="minorHAnsi"/>
          <w:b/>
          <w:bCs/>
          <w:color w:val="000000"/>
          <w:sz w:val="28"/>
          <w:szCs w:val="28"/>
          <w:u w:val="single"/>
          <w:lang w:eastAsia="en-IN"/>
        </w:rPr>
      </w:pPr>
      <w:r w:rsidRPr="005238ED">
        <w:rPr>
          <w:rFonts w:eastAsia="Times New Roman" w:cstheme="minorHAnsi"/>
          <w:b/>
          <w:bCs/>
          <w:color w:val="000000"/>
          <w:sz w:val="28"/>
          <w:szCs w:val="28"/>
          <w:u w:val="single"/>
          <w:lang w:eastAsia="en-IN"/>
        </w:rPr>
        <w:lastRenderedPageBreak/>
        <w:t>Decomposition of Time Series:</w:t>
      </w:r>
    </w:p>
    <w:p w14:paraId="7B31724B" w14:textId="737338AE" w:rsidR="005238ED" w:rsidRDefault="005238ED">
      <w:pPr>
        <w:rPr>
          <w:rFonts w:eastAsia="Times New Roman" w:cstheme="minorHAnsi"/>
          <w:color w:val="000000"/>
          <w:sz w:val="24"/>
          <w:szCs w:val="24"/>
          <w:lang w:eastAsia="en-IN"/>
        </w:rPr>
      </w:pPr>
      <w:r>
        <w:rPr>
          <w:rFonts w:eastAsia="Times New Roman" w:cstheme="minorHAnsi"/>
          <w:color w:val="000000"/>
          <w:sz w:val="24"/>
          <w:szCs w:val="24"/>
          <w:lang w:eastAsia="en-IN"/>
        </w:rPr>
        <w:t>Let us decompose the time series in an additive way:</w:t>
      </w:r>
    </w:p>
    <w:p w14:paraId="26526040" w14:textId="25A63EB2" w:rsidR="005238ED" w:rsidRDefault="008F196B">
      <w:pPr>
        <w:rPr>
          <w:rFonts w:eastAsia="Times New Roman" w:cstheme="minorHAnsi"/>
          <w:color w:val="000000"/>
          <w:sz w:val="24"/>
          <w:szCs w:val="24"/>
          <w:lang w:eastAsia="en-IN"/>
        </w:rPr>
      </w:pPr>
      <w:r>
        <w:rPr>
          <w:noProof/>
        </w:rPr>
        <w:drawing>
          <wp:inline distT="0" distB="0" distL="0" distR="0" wp14:anchorId="75BFF3EC" wp14:editId="4E3F4DC4">
            <wp:extent cx="6645910" cy="43618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361815"/>
                    </a:xfrm>
                    <a:prstGeom prst="rect">
                      <a:avLst/>
                    </a:prstGeom>
                  </pic:spPr>
                </pic:pic>
              </a:graphicData>
            </a:graphic>
          </wp:inline>
        </w:drawing>
      </w:r>
    </w:p>
    <w:p w14:paraId="638C265D" w14:textId="371EAAD7" w:rsidR="004A5064" w:rsidRDefault="00C33D5D">
      <w:pPr>
        <w:rPr>
          <w:rFonts w:eastAsia="Times New Roman" w:cstheme="minorHAnsi"/>
          <w:color w:val="000000"/>
          <w:sz w:val="24"/>
          <w:szCs w:val="24"/>
          <w:lang w:eastAsia="en-IN"/>
        </w:rPr>
      </w:pPr>
      <w:r>
        <w:rPr>
          <w:rFonts w:eastAsia="Times New Roman" w:cstheme="minorHAnsi"/>
          <w:color w:val="000000"/>
          <w:sz w:val="24"/>
          <w:szCs w:val="24"/>
          <w:lang w:eastAsia="en-IN"/>
        </w:rPr>
        <w:t>The trend is increasing from an all-time low in the year 1983 up to the year 1987. Between the years 1987 and the first quarter of 1988 the trend increases exponentially. The seasonality is constant over the years. The residual however, is distributed randomly away from the 0. The residual is highly scattered between</w:t>
      </w:r>
      <w:r w:rsidR="004A5064">
        <w:rPr>
          <w:rFonts w:eastAsia="Times New Roman" w:cstheme="minorHAnsi"/>
          <w:color w:val="000000"/>
          <w:sz w:val="24"/>
          <w:szCs w:val="24"/>
          <w:lang w:eastAsia="en-IN"/>
        </w:rPr>
        <w:t xml:space="preserve"> the years 1985 and 1989. Head of the trend, seasonality and residual looks like this:</w:t>
      </w:r>
    </w:p>
    <w:p w14:paraId="2E8CD90A" w14:textId="4C6C9398" w:rsidR="004A5064" w:rsidRDefault="004A5064">
      <w:pPr>
        <w:rPr>
          <w:rFonts w:eastAsia="Times New Roman" w:cstheme="minorHAnsi"/>
          <w:color w:val="000000"/>
          <w:sz w:val="24"/>
          <w:szCs w:val="24"/>
          <w:lang w:eastAsia="en-IN"/>
        </w:rPr>
      </w:pPr>
      <w:r>
        <w:rPr>
          <w:noProof/>
        </w:rPr>
        <w:lastRenderedPageBreak/>
        <w:drawing>
          <wp:inline distT="0" distB="0" distL="0" distR="0" wp14:anchorId="7FE7A3F0" wp14:editId="74892565">
            <wp:extent cx="4095750" cy="584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95750" cy="5848350"/>
                    </a:xfrm>
                    <a:prstGeom prst="rect">
                      <a:avLst/>
                    </a:prstGeom>
                  </pic:spPr>
                </pic:pic>
              </a:graphicData>
            </a:graphic>
          </wp:inline>
        </w:drawing>
      </w:r>
    </w:p>
    <w:p w14:paraId="7C670A74" w14:textId="4D0C4C03" w:rsidR="004A5064" w:rsidRDefault="004A5064">
      <w:pPr>
        <w:rPr>
          <w:rFonts w:eastAsia="Times New Roman" w:cstheme="minorHAnsi"/>
          <w:color w:val="000000"/>
          <w:sz w:val="24"/>
          <w:szCs w:val="24"/>
          <w:lang w:eastAsia="en-IN"/>
        </w:rPr>
      </w:pPr>
      <w:r>
        <w:rPr>
          <w:noProof/>
        </w:rPr>
        <w:drawing>
          <wp:inline distT="0" distB="0" distL="0" distR="0" wp14:anchorId="19FED00B" wp14:editId="5F800352">
            <wp:extent cx="3781425" cy="2867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1425" cy="2867025"/>
                    </a:xfrm>
                    <a:prstGeom prst="rect">
                      <a:avLst/>
                    </a:prstGeom>
                  </pic:spPr>
                </pic:pic>
              </a:graphicData>
            </a:graphic>
          </wp:inline>
        </w:drawing>
      </w:r>
    </w:p>
    <w:p w14:paraId="6BCCE627" w14:textId="77777777" w:rsidR="004A5064" w:rsidRDefault="004A5064">
      <w:pPr>
        <w:rPr>
          <w:rFonts w:eastAsia="Times New Roman" w:cstheme="minorHAnsi"/>
          <w:color w:val="000000"/>
          <w:sz w:val="24"/>
          <w:szCs w:val="24"/>
          <w:lang w:eastAsia="en-IN"/>
        </w:rPr>
      </w:pPr>
    </w:p>
    <w:p w14:paraId="36DD5E5E" w14:textId="77777777" w:rsidR="004A5064" w:rsidRDefault="004A5064">
      <w:pPr>
        <w:rPr>
          <w:rFonts w:eastAsia="Times New Roman" w:cstheme="minorHAnsi"/>
          <w:color w:val="000000"/>
          <w:sz w:val="24"/>
          <w:szCs w:val="24"/>
          <w:lang w:eastAsia="en-IN"/>
        </w:rPr>
      </w:pPr>
    </w:p>
    <w:p w14:paraId="53A7A1BD" w14:textId="5527A5AF" w:rsidR="00075262" w:rsidRDefault="00075262">
      <w:pPr>
        <w:rPr>
          <w:rFonts w:eastAsia="Times New Roman" w:cstheme="minorHAnsi"/>
          <w:color w:val="000000"/>
          <w:sz w:val="24"/>
          <w:szCs w:val="24"/>
          <w:lang w:eastAsia="en-IN"/>
        </w:rPr>
      </w:pPr>
    </w:p>
    <w:p w14:paraId="18E80E36" w14:textId="0EA6505B" w:rsidR="004531E8" w:rsidRPr="004531E8" w:rsidRDefault="004531E8">
      <w:pPr>
        <w:rPr>
          <w:rFonts w:eastAsia="Times New Roman" w:cstheme="minorHAnsi"/>
          <w:b/>
          <w:bCs/>
          <w:color w:val="000000"/>
          <w:sz w:val="24"/>
          <w:szCs w:val="24"/>
          <w:u w:val="single"/>
          <w:lang w:eastAsia="en-IN"/>
        </w:rPr>
      </w:pPr>
      <w:r w:rsidRPr="004531E8">
        <w:rPr>
          <w:rFonts w:eastAsia="Times New Roman" w:cstheme="minorHAnsi"/>
          <w:b/>
          <w:bCs/>
          <w:color w:val="000000"/>
          <w:sz w:val="24"/>
          <w:szCs w:val="24"/>
          <w:u w:val="single"/>
          <w:lang w:eastAsia="en-IN"/>
        </w:rPr>
        <w:lastRenderedPageBreak/>
        <w:t>Trend of the additive series:</w:t>
      </w:r>
    </w:p>
    <w:p w14:paraId="1D656184" w14:textId="45528243" w:rsidR="004531E8" w:rsidRPr="00870AF7" w:rsidRDefault="004A5064">
      <w:pPr>
        <w:rPr>
          <w:rFonts w:eastAsia="Times New Roman" w:cstheme="minorHAnsi"/>
          <w:color w:val="000000"/>
          <w:sz w:val="24"/>
          <w:szCs w:val="24"/>
          <w:lang w:eastAsia="en-IN"/>
        </w:rPr>
      </w:pPr>
      <w:r>
        <w:rPr>
          <w:noProof/>
        </w:rPr>
        <w:drawing>
          <wp:inline distT="0" distB="0" distL="0" distR="0" wp14:anchorId="095C1830" wp14:editId="6F2A26BB">
            <wp:extent cx="6645910" cy="46189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4618990"/>
                    </a:xfrm>
                    <a:prstGeom prst="rect">
                      <a:avLst/>
                    </a:prstGeom>
                  </pic:spPr>
                </pic:pic>
              </a:graphicData>
            </a:graphic>
          </wp:inline>
        </w:drawing>
      </w:r>
    </w:p>
    <w:p w14:paraId="72E1AF19" w14:textId="04E7B20D" w:rsidR="004531E8" w:rsidRDefault="004531E8">
      <w:pPr>
        <w:rPr>
          <w:sz w:val="24"/>
          <w:szCs w:val="24"/>
          <w:lang w:val="en-US"/>
        </w:rPr>
      </w:pPr>
    </w:p>
    <w:p w14:paraId="6DE6825D" w14:textId="77777777" w:rsidR="004531E8" w:rsidRDefault="004531E8">
      <w:pPr>
        <w:rPr>
          <w:b/>
          <w:bCs/>
          <w:sz w:val="24"/>
          <w:szCs w:val="24"/>
          <w:u w:val="single"/>
          <w:lang w:val="en-US"/>
        </w:rPr>
      </w:pPr>
      <w:r w:rsidRPr="004531E8">
        <w:rPr>
          <w:b/>
          <w:bCs/>
          <w:sz w:val="24"/>
          <w:szCs w:val="24"/>
          <w:u w:val="single"/>
          <w:lang w:val="en-US"/>
        </w:rPr>
        <w:t>Seasonality of the additive series:</w:t>
      </w:r>
    </w:p>
    <w:p w14:paraId="6A7B8A97" w14:textId="09082A22" w:rsidR="004531E8" w:rsidRDefault="004A5064">
      <w:pPr>
        <w:rPr>
          <w:b/>
          <w:bCs/>
          <w:sz w:val="24"/>
          <w:szCs w:val="24"/>
          <w:u w:val="single"/>
          <w:lang w:val="en-US"/>
        </w:rPr>
      </w:pPr>
      <w:r>
        <w:rPr>
          <w:noProof/>
        </w:rPr>
        <w:drawing>
          <wp:inline distT="0" distB="0" distL="0" distR="0" wp14:anchorId="19450EE1" wp14:editId="492F7C57">
            <wp:extent cx="6645910" cy="41300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4130040"/>
                    </a:xfrm>
                    <a:prstGeom prst="rect">
                      <a:avLst/>
                    </a:prstGeom>
                  </pic:spPr>
                </pic:pic>
              </a:graphicData>
            </a:graphic>
          </wp:inline>
        </w:drawing>
      </w:r>
    </w:p>
    <w:p w14:paraId="256B6B98" w14:textId="77777777" w:rsidR="00B1259F" w:rsidRDefault="00B1259F">
      <w:pPr>
        <w:rPr>
          <w:b/>
          <w:bCs/>
          <w:sz w:val="24"/>
          <w:szCs w:val="24"/>
          <w:u w:val="single"/>
          <w:lang w:val="en-US"/>
        </w:rPr>
      </w:pPr>
      <w:r>
        <w:rPr>
          <w:b/>
          <w:bCs/>
          <w:sz w:val="24"/>
          <w:szCs w:val="24"/>
          <w:u w:val="single"/>
          <w:lang w:val="en-US"/>
        </w:rPr>
        <w:lastRenderedPageBreak/>
        <w:t>Residual of the additive series:</w:t>
      </w:r>
    </w:p>
    <w:p w14:paraId="03B5687D" w14:textId="77777777" w:rsidR="00F25592" w:rsidRDefault="004A5064">
      <w:pPr>
        <w:rPr>
          <w:b/>
          <w:bCs/>
          <w:sz w:val="24"/>
          <w:szCs w:val="24"/>
          <w:u w:val="single"/>
          <w:lang w:val="en-US"/>
        </w:rPr>
      </w:pPr>
      <w:r>
        <w:rPr>
          <w:noProof/>
        </w:rPr>
        <w:drawing>
          <wp:inline distT="0" distB="0" distL="0" distR="0" wp14:anchorId="59129B3A" wp14:editId="1A418BB8">
            <wp:extent cx="6645910" cy="45961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4596130"/>
                    </a:xfrm>
                    <a:prstGeom prst="rect">
                      <a:avLst/>
                    </a:prstGeom>
                  </pic:spPr>
                </pic:pic>
              </a:graphicData>
            </a:graphic>
          </wp:inline>
        </w:drawing>
      </w:r>
    </w:p>
    <w:p w14:paraId="1402AAE0" w14:textId="77777777" w:rsidR="009A5E73" w:rsidRDefault="009A5E73" w:rsidP="009A5E73">
      <w:pPr>
        <w:rPr>
          <w:sz w:val="24"/>
          <w:szCs w:val="24"/>
          <w:lang w:val="en-US"/>
        </w:rPr>
      </w:pPr>
      <w:r>
        <w:rPr>
          <w:sz w:val="24"/>
          <w:szCs w:val="24"/>
          <w:lang w:val="en-US"/>
        </w:rPr>
        <w:t>It looks like the residual of the additive series itself has a trend.</w:t>
      </w:r>
    </w:p>
    <w:p w14:paraId="45C9219A" w14:textId="5394F187" w:rsidR="00B1259F" w:rsidRDefault="00B1259F" w:rsidP="009A5E73">
      <w:pPr>
        <w:rPr>
          <w:rFonts w:cstheme="minorHAnsi"/>
          <w:color w:val="000000"/>
          <w:sz w:val="28"/>
          <w:szCs w:val="28"/>
          <w:u w:val="single"/>
        </w:rPr>
      </w:pPr>
      <w:r w:rsidRPr="009A5E73">
        <w:rPr>
          <w:rFonts w:cstheme="minorHAnsi"/>
          <w:b/>
          <w:bCs/>
          <w:color w:val="000000"/>
          <w:sz w:val="28"/>
          <w:szCs w:val="28"/>
          <w:u w:val="single"/>
        </w:rPr>
        <w:t>Multiplicative decomposition:</w:t>
      </w:r>
      <w:r w:rsidR="009A5E73">
        <w:rPr>
          <w:noProof/>
        </w:rPr>
        <w:drawing>
          <wp:inline distT="0" distB="0" distL="0" distR="0" wp14:anchorId="7F4D0900" wp14:editId="4A0F3846">
            <wp:extent cx="6645910" cy="41910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4191000"/>
                    </a:xfrm>
                    <a:prstGeom prst="rect">
                      <a:avLst/>
                    </a:prstGeom>
                  </pic:spPr>
                </pic:pic>
              </a:graphicData>
            </a:graphic>
          </wp:inline>
        </w:drawing>
      </w:r>
    </w:p>
    <w:p w14:paraId="18F44314" w14:textId="11E6B157" w:rsidR="00B1259F" w:rsidRDefault="00563730" w:rsidP="00B1259F">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lastRenderedPageBreak/>
        <w:t xml:space="preserve">In this the residual is centred around 1. </w:t>
      </w:r>
      <w:r w:rsidRPr="00563730">
        <w:rPr>
          <w:rFonts w:asciiTheme="minorHAnsi" w:hAnsiTheme="minorHAnsi" w:cstheme="minorHAnsi"/>
          <w:b w:val="0"/>
          <w:bCs w:val="0"/>
          <w:color w:val="000000"/>
          <w:sz w:val="24"/>
          <w:szCs w:val="24"/>
        </w:rPr>
        <w:t>Magnifying the trend, seasonal and residual components.</w:t>
      </w:r>
    </w:p>
    <w:p w14:paraId="5A2E074F" w14:textId="30E2BBB4" w:rsidR="009A5E73" w:rsidRDefault="009A5E73" w:rsidP="00B1259F">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The head of the multiplicative decomposition components: Trend, Seasonality and Residual looks like this:</w:t>
      </w:r>
    </w:p>
    <w:p w14:paraId="0547C2E8" w14:textId="0F333EAB" w:rsidR="009A5E73" w:rsidRDefault="009A5E73" w:rsidP="00B1259F">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411E1179" wp14:editId="39911DDB">
            <wp:extent cx="4019550" cy="5886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9550" cy="5886450"/>
                    </a:xfrm>
                    <a:prstGeom prst="rect">
                      <a:avLst/>
                    </a:prstGeom>
                  </pic:spPr>
                </pic:pic>
              </a:graphicData>
            </a:graphic>
          </wp:inline>
        </w:drawing>
      </w:r>
    </w:p>
    <w:p w14:paraId="3BF7CD02" w14:textId="5DEC5430" w:rsidR="009A5E73" w:rsidRDefault="009A5E73" w:rsidP="00B1259F">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4E669439" wp14:editId="50511FEE">
            <wp:extent cx="3800475" cy="28956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00475" cy="2895600"/>
                    </a:xfrm>
                    <a:prstGeom prst="rect">
                      <a:avLst/>
                    </a:prstGeom>
                  </pic:spPr>
                </pic:pic>
              </a:graphicData>
            </a:graphic>
          </wp:inline>
        </w:drawing>
      </w:r>
    </w:p>
    <w:p w14:paraId="0B5632CE" w14:textId="29C50EAB" w:rsidR="001F1A45" w:rsidRDefault="00563730" w:rsidP="005A21B9">
      <w:pPr>
        <w:pStyle w:val="Heading3"/>
        <w:shd w:val="clear" w:color="auto" w:fill="FFFFFF"/>
        <w:spacing w:before="186" w:beforeAutospacing="0" w:after="0" w:afterAutospacing="0"/>
        <w:rPr>
          <w:rFonts w:asciiTheme="minorHAnsi" w:hAnsiTheme="minorHAnsi" w:cstheme="minorHAnsi"/>
          <w:color w:val="000000"/>
          <w:sz w:val="24"/>
          <w:szCs w:val="24"/>
          <w:u w:val="single"/>
        </w:rPr>
      </w:pPr>
      <w:r w:rsidRPr="00563730">
        <w:rPr>
          <w:rFonts w:asciiTheme="minorHAnsi" w:hAnsiTheme="minorHAnsi" w:cstheme="minorHAnsi"/>
          <w:color w:val="000000"/>
          <w:sz w:val="24"/>
          <w:szCs w:val="24"/>
          <w:u w:val="single"/>
        </w:rPr>
        <w:lastRenderedPageBreak/>
        <w:t>Trend:</w:t>
      </w:r>
    </w:p>
    <w:p w14:paraId="07D07870" w14:textId="4D19665D" w:rsidR="005A21B9" w:rsidRPr="005A21B9" w:rsidRDefault="009A5E73" w:rsidP="005A21B9">
      <w:pPr>
        <w:pStyle w:val="Heading3"/>
        <w:shd w:val="clear" w:color="auto" w:fill="FFFFFF"/>
        <w:spacing w:before="186" w:beforeAutospacing="0" w:after="0" w:afterAutospacing="0"/>
        <w:rPr>
          <w:rFonts w:asciiTheme="minorHAnsi" w:hAnsiTheme="minorHAnsi" w:cstheme="minorHAnsi"/>
          <w:color w:val="000000"/>
          <w:sz w:val="24"/>
          <w:szCs w:val="24"/>
          <w:u w:val="single"/>
        </w:rPr>
      </w:pPr>
      <w:r>
        <w:rPr>
          <w:noProof/>
        </w:rPr>
        <w:drawing>
          <wp:inline distT="0" distB="0" distL="0" distR="0" wp14:anchorId="6278D48D" wp14:editId="370D1D55">
            <wp:extent cx="6645910" cy="4396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396740"/>
                    </a:xfrm>
                    <a:prstGeom prst="rect">
                      <a:avLst/>
                    </a:prstGeom>
                  </pic:spPr>
                </pic:pic>
              </a:graphicData>
            </a:graphic>
          </wp:inline>
        </w:drawing>
      </w:r>
    </w:p>
    <w:p w14:paraId="2B537A15" w14:textId="44EEA2C1" w:rsidR="005A21B9" w:rsidRDefault="005A21B9">
      <w:pPr>
        <w:rPr>
          <w:sz w:val="24"/>
          <w:szCs w:val="24"/>
          <w:lang w:val="en-US"/>
        </w:rPr>
      </w:pPr>
    </w:p>
    <w:p w14:paraId="3F4F570D" w14:textId="77777777" w:rsidR="005A21B9" w:rsidRDefault="005A21B9">
      <w:pPr>
        <w:rPr>
          <w:b/>
          <w:bCs/>
          <w:sz w:val="24"/>
          <w:szCs w:val="24"/>
          <w:u w:val="single"/>
          <w:lang w:val="en-US"/>
        </w:rPr>
      </w:pPr>
      <w:r w:rsidRPr="005A21B9">
        <w:rPr>
          <w:b/>
          <w:bCs/>
          <w:sz w:val="24"/>
          <w:szCs w:val="24"/>
          <w:u w:val="single"/>
          <w:lang w:val="en-US"/>
        </w:rPr>
        <w:t>Seasonality:</w:t>
      </w:r>
    </w:p>
    <w:p w14:paraId="0B3BC91D" w14:textId="666566F0" w:rsidR="005A21B9" w:rsidRDefault="009A5E73">
      <w:pPr>
        <w:rPr>
          <w:b/>
          <w:bCs/>
          <w:sz w:val="24"/>
          <w:szCs w:val="24"/>
          <w:u w:val="single"/>
          <w:lang w:val="en-US"/>
        </w:rPr>
      </w:pPr>
      <w:r>
        <w:rPr>
          <w:noProof/>
        </w:rPr>
        <w:drawing>
          <wp:inline distT="0" distB="0" distL="0" distR="0" wp14:anchorId="5B2AE0AC" wp14:editId="308DF75F">
            <wp:extent cx="6645910" cy="43662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4366260"/>
                    </a:xfrm>
                    <a:prstGeom prst="rect">
                      <a:avLst/>
                    </a:prstGeom>
                  </pic:spPr>
                </pic:pic>
              </a:graphicData>
            </a:graphic>
          </wp:inline>
        </w:drawing>
      </w:r>
    </w:p>
    <w:p w14:paraId="1E4D3AE6" w14:textId="77777777" w:rsidR="005A21B9" w:rsidRDefault="005A21B9">
      <w:pPr>
        <w:rPr>
          <w:b/>
          <w:bCs/>
          <w:sz w:val="24"/>
          <w:szCs w:val="24"/>
          <w:u w:val="single"/>
          <w:lang w:val="en-US"/>
        </w:rPr>
      </w:pPr>
      <w:r>
        <w:rPr>
          <w:b/>
          <w:bCs/>
          <w:sz w:val="24"/>
          <w:szCs w:val="24"/>
          <w:u w:val="single"/>
          <w:lang w:val="en-US"/>
        </w:rPr>
        <w:lastRenderedPageBreak/>
        <w:t>Residual:</w:t>
      </w:r>
    </w:p>
    <w:p w14:paraId="53FDA6AB" w14:textId="217A647E" w:rsidR="005A21B9" w:rsidRPr="005A21B9" w:rsidRDefault="009A5E73">
      <w:pPr>
        <w:rPr>
          <w:b/>
          <w:bCs/>
          <w:sz w:val="24"/>
          <w:szCs w:val="24"/>
          <w:u w:val="single"/>
          <w:lang w:val="en-US"/>
        </w:rPr>
      </w:pPr>
      <w:r>
        <w:rPr>
          <w:noProof/>
        </w:rPr>
        <w:drawing>
          <wp:inline distT="0" distB="0" distL="0" distR="0" wp14:anchorId="11222CCD" wp14:editId="3F2FA283">
            <wp:extent cx="6645910" cy="438912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4389120"/>
                    </a:xfrm>
                    <a:prstGeom prst="rect">
                      <a:avLst/>
                    </a:prstGeom>
                  </pic:spPr>
                </pic:pic>
              </a:graphicData>
            </a:graphic>
          </wp:inline>
        </w:drawing>
      </w:r>
    </w:p>
    <w:p w14:paraId="595F1698" w14:textId="77777777" w:rsidR="002F1D1A" w:rsidRPr="002F1D1A" w:rsidRDefault="002F1D1A" w:rsidP="002F1D1A">
      <w:pPr>
        <w:rPr>
          <w:b/>
          <w:bCs/>
          <w:sz w:val="28"/>
          <w:szCs w:val="28"/>
          <w:u w:val="single"/>
        </w:rPr>
      </w:pPr>
      <w:r w:rsidRPr="002F1D1A">
        <w:rPr>
          <w:b/>
          <w:bCs/>
          <w:sz w:val="28"/>
          <w:szCs w:val="28"/>
          <w:u w:val="single"/>
        </w:rPr>
        <w:t>Splitting the data into train and test:</w:t>
      </w:r>
    </w:p>
    <w:p w14:paraId="670A515A" w14:textId="61885828" w:rsidR="00563730" w:rsidRDefault="002F1D1A">
      <w:pPr>
        <w:rPr>
          <w:sz w:val="24"/>
          <w:szCs w:val="24"/>
          <w:lang w:val="en-US"/>
        </w:rPr>
      </w:pPr>
      <w:r>
        <w:rPr>
          <w:sz w:val="24"/>
          <w:szCs w:val="24"/>
          <w:lang w:val="en-US"/>
        </w:rPr>
        <w:t>We have split the data into train and test such that the values before the year 1991 is considered as the train set and the values from the year 1991 is considered as the test set.</w:t>
      </w:r>
    </w:p>
    <w:p w14:paraId="46AAF323" w14:textId="383AB1A1" w:rsidR="00670D4C" w:rsidRDefault="00670D4C">
      <w:pPr>
        <w:rPr>
          <w:sz w:val="24"/>
          <w:szCs w:val="24"/>
          <w:lang w:val="en-US"/>
        </w:rPr>
      </w:pPr>
      <w:r>
        <w:rPr>
          <w:sz w:val="24"/>
          <w:szCs w:val="24"/>
          <w:lang w:val="en-US"/>
        </w:rPr>
        <w:t>The shape of train and test sets look like this:</w:t>
      </w:r>
    </w:p>
    <w:p w14:paraId="3EBD4D66" w14:textId="2638CBA3" w:rsidR="00670D4C" w:rsidRDefault="00670D4C">
      <w:pPr>
        <w:rPr>
          <w:sz w:val="24"/>
          <w:szCs w:val="24"/>
          <w:lang w:val="en-US"/>
        </w:rPr>
      </w:pPr>
      <w:r>
        <w:rPr>
          <w:noProof/>
        </w:rPr>
        <w:drawing>
          <wp:inline distT="0" distB="0" distL="0" distR="0" wp14:anchorId="55A8BBB0" wp14:editId="45353B82">
            <wp:extent cx="781050" cy="428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81050" cy="428625"/>
                    </a:xfrm>
                    <a:prstGeom prst="rect">
                      <a:avLst/>
                    </a:prstGeom>
                  </pic:spPr>
                </pic:pic>
              </a:graphicData>
            </a:graphic>
          </wp:inline>
        </w:drawing>
      </w:r>
    </w:p>
    <w:p w14:paraId="313466C3" w14:textId="0F181314" w:rsidR="007766FF" w:rsidRDefault="009A5E73">
      <w:pPr>
        <w:rPr>
          <w:noProof/>
        </w:rPr>
      </w:pPr>
      <w:r>
        <w:rPr>
          <w:noProof/>
        </w:rPr>
        <w:lastRenderedPageBreak/>
        <w:drawing>
          <wp:inline distT="0" distB="0" distL="0" distR="0" wp14:anchorId="78C533FE" wp14:editId="77FD438E">
            <wp:extent cx="2453640" cy="521970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53640" cy="5219700"/>
                    </a:xfrm>
                    <a:prstGeom prst="rect">
                      <a:avLst/>
                    </a:prstGeom>
                  </pic:spPr>
                </pic:pic>
              </a:graphicData>
            </a:graphic>
          </wp:inline>
        </w:drawing>
      </w:r>
    </w:p>
    <w:p w14:paraId="29A0A5E2" w14:textId="7F00BFA9" w:rsidR="009A5E73" w:rsidRDefault="009A5E73">
      <w:pPr>
        <w:rPr>
          <w:b/>
          <w:bCs/>
          <w:noProof/>
          <w:sz w:val="28"/>
          <w:szCs w:val="28"/>
          <w:u w:val="single"/>
        </w:rPr>
      </w:pPr>
      <w:r w:rsidRPr="009A5E73">
        <w:rPr>
          <w:b/>
          <w:bCs/>
          <w:noProof/>
          <w:sz w:val="28"/>
          <w:szCs w:val="28"/>
          <w:u w:val="single"/>
        </w:rPr>
        <w:t>Plot of Training and Testing data together:</w:t>
      </w:r>
    </w:p>
    <w:p w14:paraId="5AC5C13C" w14:textId="0202E891" w:rsidR="009A5E73" w:rsidRPr="009A5E73" w:rsidRDefault="009A5E73">
      <w:pPr>
        <w:rPr>
          <w:b/>
          <w:bCs/>
          <w:sz w:val="28"/>
          <w:szCs w:val="28"/>
          <w:u w:val="single"/>
          <w:lang w:val="en-US"/>
        </w:rPr>
      </w:pPr>
      <w:r>
        <w:rPr>
          <w:noProof/>
        </w:rPr>
        <w:drawing>
          <wp:inline distT="0" distB="0" distL="0" distR="0" wp14:anchorId="44A0B8B3" wp14:editId="3D8F0CBB">
            <wp:extent cx="6645910" cy="4069080"/>
            <wp:effectExtent l="0" t="0" r="254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4069080"/>
                    </a:xfrm>
                    <a:prstGeom prst="rect">
                      <a:avLst/>
                    </a:prstGeom>
                  </pic:spPr>
                </pic:pic>
              </a:graphicData>
            </a:graphic>
          </wp:inline>
        </w:drawing>
      </w:r>
    </w:p>
    <w:p w14:paraId="0B6A073D" w14:textId="77777777" w:rsidR="000B5902" w:rsidRPr="000B5902" w:rsidRDefault="000B5902" w:rsidP="000B5902">
      <w:pPr>
        <w:rPr>
          <w:b/>
          <w:bCs/>
          <w:sz w:val="28"/>
          <w:szCs w:val="28"/>
          <w:u w:val="single"/>
        </w:rPr>
      </w:pPr>
      <w:r w:rsidRPr="000B5902">
        <w:rPr>
          <w:b/>
          <w:bCs/>
          <w:sz w:val="28"/>
          <w:szCs w:val="28"/>
          <w:u w:val="single"/>
        </w:rPr>
        <w:lastRenderedPageBreak/>
        <w:t>Simple Exponential Smoothing model:</w:t>
      </w:r>
    </w:p>
    <w:p w14:paraId="73062B4D" w14:textId="4C079278" w:rsidR="000B5902" w:rsidRDefault="007C45AD">
      <w:pPr>
        <w:rPr>
          <w:sz w:val="24"/>
          <w:szCs w:val="24"/>
          <w:lang w:val="en-US"/>
        </w:rPr>
      </w:pPr>
      <w:r>
        <w:rPr>
          <w:noProof/>
        </w:rPr>
        <w:drawing>
          <wp:inline distT="0" distB="0" distL="0" distR="0" wp14:anchorId="598AD29E" wp14:editId="3A8A8539">
            <wp:extent cx="6645910" cy="45027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4502785"/>
                    </a:xfrm>
                    <a:prstGeom prst="rect">
                      <a:avLst/>
                    </a:prstGeom>
                  </pic:spPr>
                </pic:pic>
              </a:graphicData>
            </a:graphic>
          </wp:inline>
        </w:drawing>
      </w:r>
    </w:p>
    <w:p w14:paraId="519DB4D2" w14:textId="2B5576C8" w:rsidR="000B5902" w:rsidRDefault="000B5902">
      <w:pPr>
        <w:rPr>
          <w:sz w:val="24"/>
          <w:szCs w:val="24"/>
          <w:lang w:val="en-US"/>
        </w:rPr>
      </w:pPr>
    </w:p>
    <w:p w14:paraId="08BAA15D" w14:textId="63D9ACAC" w:rsidR="000B5902" w:rsidRDefault="000B5902">
      <w:pPr>
        <w:rPr>
          <w:sz w:val="24"/>
          <w:szCs w:val="24"/>
          <w:lang w:val="en-US"/>
        </w:rPr>
      </w:pPr>
      <w:r>
        <w:rPr>
          <w:sz w:val="24"/>
          <w:szCs w:val="24"/>
          <w:lang w:val="en-US"/>
        </w:rPr>
        <w:t xml:space="preserve">We see that the SES model gives us a </w:t>
      </w:r>
      <w:proofErr w:type="gramStart"/>
      <w:r>
        <w:rPr>
          <w:sz w:val="24"/>
          <w:szCs w:val="24"/>
          <w:lang w:val="en-US"/>
        </w:rPr>
        <w:t>straight line</w:t>
      </w:r>
      <w:proofErr w:type="gramEnd"/>
      <w:r>
        <w:rPr>
          <w:sz w:val="24"/>
          <w:szCs w:val="24"/>
          <w:lang w:val="en-US"/>
        </w:rPr>
        <w:t xml:space="preserve"> prediction. We check the RMSE value on the test data:</w:t>
      </w:r>
    </w:p>
    <w:p w14:paraId="30C21C06" w14:textId="0DF89728" w:rsidR="000B5902" w:rsidRDefault="007C45AD">
      <w:pPr>
        <w:rPr>
          <w:sz w:val="24"/>
          <w:szCs w:val="24"/>
          <w:lang w:val="en-US"/>
        </w:rPr>
      </w:pPr>
      <w:r>
        <w:rPr>
          <w:noProof/>
        </w:rPr>
        <w:drawing>
          <wp:inline distT="0" distB="0" distL="0" distR="0" wp14:anchorId="14CB9673" wp14:editId="72EA4233">
            <wp:extent cx="1905000" cy="4876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5000" cy="487680"/>
                    </a:xfrm>
                    <a:prstGeom prst="rect">
                      <a:avLst/>
                    </a:prstGeom>
                  </pic:spPr>
                </pic:pic>
              </a:graphicData>
            </a:graphic>
          </wp:inline>
        </w:drawing>
      </w:r>
    </w:p>
    <w:p w14:paraId="3D0E7EAE" w14:textId="49296A3A" w:rsidR="000B5902" w:rsidRDefault="000B5902" w:rsidP="000B5902">
      <w:pPr>
        <w:rPr>
          <w:b/>
          <w:bCs/>
          <w:sz w:val="28"/>
          <w:szCs w:val="28"/>
          <w:u w:val="single"/>
        </w:rPr>
      </w:pPr>
      <w:r w:rsidRPr="000B5902">
        <w:rPr>
          <w:b/>
          <w:bCs/>
          <w:sz w:val="28"/>
          <w:szCs w:val="28"/>
          <w:u w:val="single"/>
        </w:rPr>
        <w:t>Triple Exponential Smoothing model or Holt Winter's linear method:</w:t>
      </w:r>
    </w:p>
    <w:p w14:paraId="3A4E489F" w14:textId="77777777" w:rsidR="000B5902" w:rsidRPr="000B5902" w:rsidRDefault="000B5902" w:rsidP="000B5902">
      <w:pPr>
        <w:pStyle w:val="Heading3"/>
        <w:shd w:val="clear" w:color="auto" w:fill="FFFFFF"/>
        <w:spacing w:before="186" w:beforeAutospacing="0" w:after="0" w:afterAutospacing="0"/>
        <w:rPr>
          <w:rFonts w:asciiTheme="minorHAnsi" w:hAnsiTheme="minorHAnsi" w:cstheme="minorHAnsi"/>
          <w:color w:val="000000"/>
          <w:sz w:val="28"/>
          <w:szCs w:val="28"/>
          <w:u w:val="single"/>
        </w:rPr>
      </w:pPr>
      <w:proofErr w:type="gramStart"/>
      <w:r w:rsidRPr="000B5902">
        <w:rPr>
          <w:rFonts w:asciiTheme="minorHAnsi" w:hAnsiTheme="minorHAnsi" w:cstheme="minorHAnsi"/>
          <w:color w:val="000000"/>
          <w:sz w:val="28"/>
          <w:szCs w:val="28"/>
          <w:u w:val="single"/>
        </w:rPr>
        <w:t>ETS(</w:t>
      </w:r>
      <w:proofErr w:type="gramEnd"/>
      <w:r w:rsidRPr="000B5902">
        <w:rPr>
          <w:rFonts w:asciiTheme="minorHAnsi" w:hAnsiTheme="minorHAnsi" w:cstheme="minorHAnsi"/>
          <w:color w:val="000000"/>
          <w:sz w:val="28"/>
          <w:szCs w:val="28"/>
          <w:u w:val="single"/>
        </w:rPr>
        <w:t>A, A, A) : With additive trend and seasonality:</w:t>
      </w:r>
    </w:p>
    <w:p w14:paraId="2A29CC9E" w14:textId="77777777" w:rsidR="00AE5EEC" w:rsidRDefault="00AE5EEC" w:rsidP="000B5902">
      <w:pPr>
        <w:rPr>
          <w:noProof/>
        </w:rPr>
      </w:pPr>
    </w:p>
    <w:p w14:paraId="6974ADBB" w14:textId="3E71ADEA" w:rsidR="000B5902" w:rsidRDefault="00AE5EEC" w:rsidP="000B5902">
      <w:pPr>
        <w:rPr>
          <w:noProof/>
        </w:rPr>
      </w:pPr>
      <w:r>
        <w:rPr>
          <w:noProof/>
        </w:rPr>
        <w:t xml:space="preserve">We get the following smoothing parameters when we fit the model into the training data: </w:t>
      </w:r>
    </w:p>
    <w:p w14:paraId="38966C40" w14:textId="3B44F9D3" w:rsidR="00AE5EEC" w:rsidRDefault="00AE5EEC" w:rsidP="000B5902">
      <w:pPr>
        <w:rPr>
          <w:b/>
          <w:bCs/>
          <w:sz w:val="28"/>
          <w:szCs w:val="28"/>
          <w:u w:val="single"/>
        </w:rPr>
      </w:pPr>
      <w:r>
        <w:rPr>
          <w:noProof/>
        </w:rPr>
        <w:drawing>
          <wp:inline distT="0" distB="0" distL="0" distR="0" wp14:anchorId="6030F4AF" wp14:editId="3559F7CC">
            <wp:extent cx="6645910" cy="106680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1066800"/>
                    </a:xfrm>
                    <a:prstGeom prst="rect">
                      <a:avLst/>
                    </a:prstGeom>
                  </pic:spPr>
                </pic:pic>
              </a:graphicData>
            </a:graphic>
          </wp:inline>
        </w:drawing>
      </w:r>
    </w:p>
    <w:p w14:paraId="44A889BF" w14:textId="1989926B" w:rsidR="000B5902" w:rsidRDefault="000B5902" w:rsidP="000B5902">
      <w:pPr>
        <w:rPr>
          <w:rFonts w:cstheme="minorHAnsi"/>
          <w:color w:val="000000"/>
          <w:sz w:val="24"/>
          <w:szCs w:val="24"/>
          <w:shd w:val="clear" w:color="auto" w:fill="FFFFFF"/>
        </w:rPr>
      </w:pPr>
      <w:r w:rsidRPr="000B5902">
        <w:rPr>
          <w:rFonts w:cstheme="minorHAnsi"/>
          <w:color w:val="000000"/>
          <w:sz w:val="24"/>
          <w:szCs w:val="24"/>
          <w:shd w:val="clear" w:color="auto" w:fill="FFFFFF"/>
        </w:rPr>
        <w:t>We see that the Triple Exponential Smoothing is picking up the seasonal component as well.</w:t>
      </w:r>
    </w:p>
    <w:p w14:paraId="74128AC9" w14:textId="6DC6F542" w:rsidR="000B5902" w:rsidRDefault="00AE5EEC" w:rsidP="000B5902">
      <w:pPr>
        <w:rPr>
          <w:rFonts w:cstheme="minorHAnsi"/>
          <w:b/>
          <w:bCs/>
          <w:sz w:val="24"/>
          <w:szCs w:val="24"/>
          <w:u w:val="single"/>
        </w:rPr>
      </w:pPr>
      <w:r>
        <w:rPr>
          <w:noProof/>
        </w:rPr>
        <w:lastRenderedPageBreak/>
        <w:drawing>
          <wp:inline distT="0" distB="0" distL="0" distR="0" wp14:anchorId="361D7672" wp14:editId="75558B1E">
            <wp:extent cx="6645910" cy="4015740"/>
            <wp:effectExtent l="0" t="0" r="254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4015740"/>
                    </a:xfrm>
                    <a:prstGeom prst="rect">
                      <a:avLst/>
                    </a:prstGeom>
                  </pic:spPr>
                </pic:pic>
              </a:graphicData>
            </a:graphic>
          </wp:inline>
        </w:drawing>
      </w:r>
    </w:p>
    <w:p w14:paraId="04BBCC75" w14:textId="54428456" w:rsidR="00AE5EEC" w:rsidRDefault="00AE5EEC" w:rsidP="000B5902">
      <w:pPr>
        <w:rPr>
          <w:rFonts w:cstheme="minorHAnsi"/>
          <w:b/>
          <w:bCs/>
          <w:sz w:val="24"/>
          <w:szCs w:val="24"/>
          <w:u w:val="single"/>
        </w:rPr>
      </w:pPr>
      <w:r>
        <w:rPr>
          <w:noProof/>
        </w:rPr>
        <w:drawing>
          <wp:inline distT="0" distB="0" distL="0" distR="0" wp14:anchorId="16DBB2E2" wp14:editId="1B814F7E">
            <wp:extent cx="3672840" cy="838808"/>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29164" cy="851671"/>
                    </a:xfrm>
                    <a:prstGeom prst="rect">
                      <a:avLst/>
                    </a:prstGeom>
                  </pic:spPr>
                </pic:pic>
              </a:graphicData>
            </a:graphic>
          </wp:inline>
        </w:drawing>
      </w:r>
    </w:p>
    <w:p w14:paraId="2835E03A" w14:textId="4AD355E3" w:rsidR="00C17C37" w:rsidRDefault="00C17C37" w:rsidP="00C17C37">
      <w:pPr>
        <w:pStyle w:val="Heading3"/>
        <w:shd w:val="clear" w:color="auto" w:fill="FFFFFF"/>
        <w:spacing w:before="186" w:beforeAutospacing="0" w:after="0" w:afterAutospacing="0"/>
        <w:rPr>
          <w:rFonts w:asciiTheme="minorHAnsi" w:hAnsiTheme="minorHAnsi" w:cstheme="minorHAnsi"/>
          <w:color w:val="000000"/>
          <w:sz w:val="28"/>
          <w:szCs w:val="28"/>
          <w:u w:val="single"/>
        </w:rPr>
      </w:pPr>
      <w:proofErr w:type="gramStart"/>
      <w:r w:rsidRPr="00C17C37">
        <w:rPr>
          <w:rFonts w:asciiTheme="minorHAnsi" w:hAnsiTheme="minorHAnsi" w:cstheme="minorHAnsi"/>
          <w:color w:val="000000"/>
          <w:sz w:val="28"/>
          <w:szCs w:val="28"/>
          <w:u w:val="single"/>
        </w:rPr>
        <w:t>ETS(</w:t>
      </w:r>
      <w:proofErr w:type="gramEnd"/>
      <w:r w:rsidRPr="00C17C37">
        <w:rPr>
          <w:rFonts w:asciiTheme="minorHAnsi" w:hAnsiTheme="minorHAnsi" w:cstheme="minorHAnsi"/>
          <w:color w:val="000000"/>
          <w:sz w:val="28"/>
          <w:szCs w:val="28"/>
          <w:u w:val="single"/>
        </w:rPr>
        <w:t>A, A, M) model : Additive trend and multiplicative seasonality</w:t>
      </w:r>
    </w:p>
    <w:p w14:paraId="2892B963" w14:textId="0DC4160C" w:rsidR="00AE5EEC" w:rsidRDefault="00AE5EEC"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 xml:space="preserve">We get the following smoothing parameters when we fit the model into the train data: </w:t>
      </w:r>
    </w:p>
    <w:p w14:paraId="368E8F12" w14:textId="6203A593" w:rsidR="00AE5EEC" w:rsidRPr="00AE5EEC" w:rsidRDefault="00AE5EEC"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40F3DDC8" wp14:editId="030603F5">
            <wp:extent cx="6645910" cy="1097280"/>
            <wp:effectExtent l="0" t="0" r="254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1097280"/>
                    </a:xfrm>
                    <a:prstGeom prst="rect">
                      <a:avLst/>
                    </a:prstGeom>
                  </pic:spPr>
                </pic:pic>
              </a:graphicData>
            </a:graphic>
          </wp:inline>
        </w:drawing>
      </w:r>
    </w:p>
    <w:p w14:paraId="663F3A62" w14:textId="7A207963" w:rsidR="00C17C37" w:rsidRDefault="00AE5EEC" w:rsidP="00C17C37">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lastRenderedPageBreak/>
        <w:drawing>
          <wp:inline distT="0" distB="0" distL="0" distR="0" wp14:anchorId="4ADDBEA7" wp14:editId="2C18FB2F">
            <wp:extent cx="6645910" cy="45148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4514850"/>
                    </a:xfrm>
                    <a:prstGeom prst="rect">
                      <a:avLst/>
                    </a:prstGeom>
                  </pic:spPr>
                </pic:pic>
              </a:graphicData>
            </a:graphic>
          </wp:inline>
        </w:drawing>
      </w:r>
    </w:p>
    <w:p w14:paraId="6E42D32C" w14:textId="06E25BC0" w:rsidR="00C17C37" w:rsidRDefault="00AE5EEC" w:rsidP="00C17C37">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drawing>
          <wp:inline distT="0" distB="0" distL="0" distR="0" wp14:anchorId="34E68754" wp14:editId="3AE33D83">
            <wp:extent cx="3794760" cy="1024249"/>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6966" cy="1030243"/>
                    </a:xfrm>
                    <a:prstGeom prst="rect">
                      <a:avLst/>
                    </a:prstGeom>
                  </pic:spPr>
                </pic:pic>
              </a:graphicData>
            </a:graphic>
          </wp:inline>
        </w:drawing>
      </w:r>
    </w:p>
    <w:p w14:paraId="282C08C2" w14:textId="15801B72" w:rsidR="00C17C37" w:rsidRDefault="00C17C37" w:rsidP="00C17C37">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C17C37">
        <w:rPr>
          <w:rFonts w:asciiTheme="minorHAnsi" w:hAnsiTheme="minorHAnsi" w:cstheme="minorHAnsi"/>
          <w:color w:val="000000"/>
          <w:sz w:val="28"/>
          <w:szCs w:val="28"/>
          <w:u w:val="single"/>
        </w:rPr>
        <w:t>Triple Exponential Smoothing model by taking the best alpha, beta and gamma [all in the range of 0.1 to 1 taking an interval of 0.1]</w:t>
      </w:r>
    </w:p>
    <w:p w14:paraId="37C3D0E2" w14:textId="77777777" w:rsidR="00AE5EEC" w:rsidRDefault="00C17C37"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We use the brute force in the TES model and also search the best value of the RMSE for different values of Alpha, Beta and Gamma in the given range.</w:t>
      </w:r>
    </w:p>
    <w:p w14:paraId="56F95456" w14:textId="77777777" w:rsidR="00AE5EEC" w:rsidRDefault="00AE5EEC"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228B57B5" wp14:editId="54F85011">
            <wp:extent cx="4006612" cy="15773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2700" cy="1579737"/>
                    </a:xfrm>
                    <a:prstGeom prst="rect">
                      <a:avLst/>
                    </a:prstGeom>
                  </pic:spPr>
                </pic:pic>
              </a:graphicData>
            </a:graphic>
          </wp:inline>
        </w:drawing>
      </w:r>
    </w:p>
    <w:p w14:paraId="6EA9B0B0" w14:textId="4D3074B0" w:rsidR="00C17C37" w:rsidRPr="00C17C37" w:rsidRDefault="00C17C37"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 xml:space="preserve"> We get the best values as alpha = 0.1, Beta = </w:t>
      </w:r>
      <w:r w:rsidR="00AE5EEC">
        <w:rPr>
          <w:rFonts w:asciiTheme="minorHAnsi" w:hAnsiTheme="minorHAnsi" w:cstheme="minorHAnsi"/>
          <w:b w:val="0"/>
          <w:bCs w:val="0"/>
          <w:color w:val="000000"/>
          <w:sz w:val="24"/>
          <w:szCs w:val="24"/>
        </w:rPr>
        <w:t>1.0</w:t>
      </w:r>
      <w:r>
        <w:rPr>
          <w:rFonts w:asciiTheme="minorHAnsi" w:hAnsiTheme="minorHAnsi" w:cstheme="minorHAnsi"/>
          <w:b w:val="0"/>
          <w:bCs w:val="0"/>
          <w:color w:val="000000"/>
          <w:sz w:val="24"/>
          <w:szCs w:val="24"/>
        </w:rPr>
        <w:t xml:space="preserve"> and Gamma = 0.2</w:t>
      </w:r>
    </w:p>
    <w:p w14:paraId="13BC43E2" w14:textId="3B3362AF" w:rsidR="00C17C37" w:rsidRPr="00C17C37" w:rsidRDefault="00AE5EEC" w:rsidP="00C17C37">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lastRenderedPageBreak/>
        <w:drawing>
          <wp:inline distT="0" distB="0" distL="0" distR="0" wp14:anchorId="3D5DAB77" wp14:editId="426276D1">
            <wp:extent cx="3703818" cy="12649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10720" cy="1267277"/>
                    </a:xfrm>
                    <a:prstGeom prst="rect">
                      <a:avLst/>
                    </a:prstGeom>
                  </pic:spPr>
                </pic:pic>
              </a:graphicData>
            </a:graphic>
          </wp:inline>
        </w:drawing>
      </w:r>
    </w:p>
    <w:p w14:paraId="09EE3BD3" w14:textId="77777777" w:rsidR="00C17C37" w:rsidRPr="00C17C37" w:rsidRDefault="00C17C37" w:rsidP="00C17C37">
      <w:pPr>
        <w:pStyle w:val="Heading3"/>
        <w:shd w:val="clear" w:color="auto" w:fill="FFFFFF"/>
        <w:spacing w:before="186" w:beforeAutospacing="0" w:after="0" w:afterAutospacing="0"/>
        <w:rPr>
          <w:rFonts w:asciiTheme="minorHAnsi" w:hAnsiTheme="minorHAnsi" w:cstheme="minorHAnsi"/>
          <w:color w:val="000000"/>
          <w:sz w:val="28"/>
          <w:szCs w:val="28"/>
          <w:u w:val="single"/>
        </w:rPr>
      </w:pPr>
    </w:p>
    <w:p w14:paraId="7BAC9477" w14:textId="77777777" w:rsidR="000B5902" w:rsidRPr="000B5902" w:rsidRDefault="000B5902" w:rsidP="000B5902">
      <w:pPr>
        <w:rPr>
          <w:rFonts w:cstheme="minorHAnsi"/>
          <w:b/>
          <w:bCs/>
          <w:sz w:val="24"/>
          <w:szCs w:val="24"/>
          <w:u w:val="single"/>
        </w:rPr>
      </w:pPr>
    </w:p>
    <w:p w14:paraId="2C9ACD14" w14:textId="6C7ADD45" w:rsidR="000B5902" w:rsidRDefault="00AE5EEC">
      <w:pPr>
        <w:rPr>
          <w:sz w:val="24"/>
          <w:szCs w:val="24"/>
          <w:lang w:val="en-US"/>
        </w:rPr>
      </w:pPr>
      <w:r>
        <w:rPr>
          <w:noProof/>
        </w:rPr>
        <w:drawing>
          <wp:inline distT="0" distB="0" distL="0" distR="0" wp14:anchorId="4087800D" wp14:editId="64CC7990">
            <wp:extent cx="6645910" cy="448310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4483100"/>
                    </a:xfrm>
                    <a:prstGeom prst="rect">
                      <a:avLst/>
                    </a:prstGeom>
                  </pic:spPr>
                </pic:pic>
              </a:graphicData>
            </a:graphic>
          </wp:inline>
        </w:drawing>
      </w:r>
    </w:p>
    <w:p w14:paraId="1735571C" w14:textId="1356EF1C" w:rsidR="009F3C7A" w:rsidRDefault="009F3C7A" w:rsidP="009F3C7A">
      <w:pPr>
        <w:pStyle w:val="Heading3"/>
        <w:rPr>
          <w:rFonts w:asciiTheme="minorHAnsi" w:hAnsiTheme="minorHAnsi" w:cstheme="minorHAnsi"/>
          <w:color w:val="000000"/>
          <w:sz w:val="28"/>
          <w:szCs w:val="28"/>
          <w:u w:val="single"/>
        </w:rPr>
      </w:pPr>
      <w:r w:rsidRPr="009F3C7A">
        <w:rPr>
          <w:rFonts w:asciiTheme="minorHAnsi" w:hAnsiTheme="minorHAnsi" w:cstheme="minorHAnsi"/>
          <w:color w:val="000000"/>
          <w:sz w:val="28"/>
          <w:szCs w:val="28"/>
          <w:u w:val="single"/>
        </w:rPr>
        <w:t>Evaluating most optimum model on the whole data:</w:t>
      </w:r>
    </w:p>
    <w:p w14:paraId="091FCCBB" w14:textId="3BC086A4" w:rsidR="009F3C7A" w:rsidRPr="009F3C7A" w:rsidRDefault="009F3C7A" w:rsidP="009F3C7A">
      <w:pPr>
        <w:pStyle w:val="Heading3"/>
        <w:rPr>
          <w:rFonts w:asciiTheme="minorHAnsi" w:hAnsiTheme="minorHAnsi" w:cstheme="minorHAnsi"/>
          <w:color w:val="000000"/>
          <w:sz w:val="28"/>
          <w:szCs w:val="28"/>
          <w:u w:val="single"/>
        </w:rPr>
      </w:pPr>
      <w:r>
        <w:rPr>
          <w:noProof/>
        </w:rPr>
        <w:drawing>
          <wp:inline distT="0" distB="0" distL="0" distR="0" wp14:anchorId="63FA1D23" wp14:editId="64FAC58B">
            <wp:extent cx="6995160" cy="8763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99040" cy="876786"/>
                    </a:xfrm>
                    <a:prstGeom prst="rect">
                      <a:avLst/>
                    </a:prstGeom>
                  </pic:spPr>
                </pic:pic>
              </a:graphicData>
            </a:graphic>
          </wp:inline>
        </w:drawing>
      </w:r>
    </w:p>
    <w:p w14:paraId="21F68E6A" w14:textId="65EAE63F" w:rsidR="009F3C7A" w:rsidRDefault="009F3C7A" w:rsidP="009F3C7A">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9F3C7A">
        <w:rPr>
          <w:rFonts w:asciiTheme="minorHAnsi" w:hAnsiTheme="minorHAnsi" w:cstheme="minorHAnsi"/>
          <w:color w:val="000000"/>
          <w:sz w:val="28"/>
          <w:szCs w:val="28"/>
          <w:u w:val="single"/>
        </w:rPr>
        <w:t>Predicting 12 months into the future:</w:t>
      </w:r>
    </w:p>
    <w:p w14:paraId="7F8FF9FE" w14:textId="6CDD946C" w:rsidR="009F3C7A" w:rsidRDefault="009F3C7A" w:rsidP="009F3C7A">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lastRenderedPageBreak/>
        <w:drawing>
          <wp:inline distT="0" distB="0" distL="0" distR="0" wp14:anchorId="1B9ACA56" wp14:editId="1C510FF3">
            <wp:extent cx="2362200" cy="2647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62200" cy="2647950"/>
                    </a:xfrm>
                    <a:prstGeom prst="rect">
                      <a:avLst/>
                    </a:prstGeom>
                  </pic:spPr>
                </pic:pic>
              </a:graphicData>
            </a:graphic>
          </wp:inline>
        </w:drawing>
      </w:r>
    </w:p>
    <w:p w14:paraId="0B93E774" w14:textId="0C99415A" w:rsidR="009F3C7A" w:rsidRDefault="009F3C7A" w:rsidP="009F3C7A">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drawing>
          <wp:inline distT="0" distB="0" distL="0" distR="0" wp14:anchorId="5633999C" wp14:editId="5DFEA1FD">
            <wp:extent cx="6645910" cy="448056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4480560"/>
                    </a:xfrm>
                    <a:prstGeom prst="rect">
                      <a:avLst/>
                    </a:prstGeom>
                  </pic:spPr>
                </pic:pic>
              </a:graphicData>
            </a:graphic>
          </wp:inline>
        </w:drawing>
      </w:r>
    </w:p>
    <w:p w14:paraId="6E6CD662" w14:textId="25792FA4" w:rsidR="009F3C7A" w:rsidRPr="009F3C7A" w:rsidRDefault="009F3C7A" w:rsidP="009F3C7A">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drawing>
          <wp:inline distT="0" distB="0" distL="0" distR="0" wp14:anchorId="35257494" wp14:editId="3D446BCA">
            <wp:extent cx="4518660" cy="14706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18660" cy="1470660"/>
                    </a:xfrm>
                    <a:prstGeom prst="rect">
                      <a:avLst/>
                    </a:prstGeom>
                  </pic:spPr>
                </pic:pic>
              </a:graphicData>
            </a:graphic>
          </wp:inline>
        </w:drawing>
      </w:r>
    </w:p>
    <w:p w14:paraId="5E00F218" w14:textId="77777777" w:rsidR="009F3C7A" w:rsidRDefault="009F3C7A" w:rsidP="00C17C37">
      <w:pPr>
        <w:pStyle w:val="Heading3"/>
        <w:shd w:val="clear" w:color="auto" w:fill="FFFFFF"/>
        <w:spacing w:before="186" w:beforeAutospacing="0" w:after="0" w:afterAutospacing="0"/>
        <w:rPr>
          <w:rFonts w:asciiTheme="minorHAnsi" w:hAnsiTheme="minorHAnsi" w:cstheme="minorHAnsi"/>
          <w:color w:val="000000"/>
          <w:sz w:val="28"/>
          <w:szCs w:val="28"/>
          <w:u w:val="single"/>
        </w:rPr>
      </w:pPr>
    </w:p>
    <w:p w14:paraId="5CECA5CD" w14:textId="77777777" w:rsidR="00D97DEE" w:rsidRDefault="00D97DEE" w:rsidP="00C17C37">
      <w:pPr>
        <w:pStyle w:val="Heading3"/>
        <w:shd w:val="clear" w:color="auto" w:fill="FFFFFF"/>
        <w:spacing w:before="186" w:beforeAutospacing="0" w:after="0" w:afterAutospacing="0"/>
        <w:rPr>
          <w:rFonts w:asciiTheme="minorHAnsi" w:hAnsiTheme="minorHAnsi" w:cstheme="minorHAnsi"/>
          <w:color w:val="000000"/>
          <w:sz w:val="28"/>
          <w:szCs w:val="28"/>
          <w:u w:val="single"/>
        </w:rPr>
      </w:pPr>
    </w:p>
    <w:p w14:paraId="53A9E5FD" w14:textId="0C900C5A" w:rsidR="00C17C37" w:rsidRPr="00D97DEE" w:rsidRDefault="00C17C37"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sidRPr="00C17C37">
        <w:rPr>
          <w:rFonts w:asciiTheme="minorHAnsi" w:hAnsiTheme="minorHAnsi" w:cstheme="minorHAnsi"/>
          <w:color w:val="000000"/>
          <w:sz w:val="28"/>
          <w:szCs w:val="28"/>
          <w:u w:val="single"/>
        </w:rPr>
        <w:lastRenderedPageBreak/>
        <w:t>Linear Regression model:</w:t>
      </w:r>
      <w:r w:rsidR="00D97DEE">
        <w:rPr>
          <w:rFonts w:asciiTheme="minorHAnsi" w:hAnsiTheme="minorHAnsi" w:cstheme="minorHAnsi"/>
          <w:color w:val="000000"/>
          <w:sz w:val="28"/>
          <w:szCs w:val="28"/>
          <w:u w:val="single"/>
        </w:rPr>
        <w:t xml:space="preserve"> </w:t>
      </w:r>
      <w:r w:rsidR="00D97DEE" w:rsidRPr="00D97DEE">
        <w:rPr>
          <w:rFonts w:asciiTheme="minorHAnsi" w:hAnsiTheme="minorHAnsi" w:cstheme="minorHAnsi"/>
          <w:b w:val="0"/>
          <w:bCs w:val="0"/>
          <w:color w:val="000000"/>
          <w:sz w:val="24"/>
          <w:szCs w:val="24"/>
        </w:rPr>
        <w:t>We fit the train time instance and test time instance into our model</w:t>
      </w:r>
    </w:p>
    <w:p w14:paraId="3B79003B" w14:textId="2097CD42" w:rsidR="00D97DEE" w:rsidRDefault="00D97DEE" w:rsidP="00C17C37">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drawing>
          <wp:inline distT="0" distB="0" distL="0" distR="0" wp14:anchorId="5B41C5CF" wp14:editId="6FA4CEA0">
            <wp:extent cx="6804660" cy="13487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04660" cy="1348740"/>
                    </a:xfrm>
                    <a:prstGeom prst="rect">
                      <a:avLst/>
                    </a:prstGeom>
                  </pic:spPr>
                </pic:pic>
              </a:graphicData>
            </a:graphic>
          </wp:inline>
        </w:drawing>
      </w:r>
    </w:p>
    <w:p w14:paraId="7AAA1DA3" w14:textId="283F39E8" w:rsidR="00D97DEE" w:rsidRDefault="00D97DEE" w:rsidP="00C17C37">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drawing>
          <wp:inline distT="0" distB="0" distL="0" distR="0" wp14:anchorId="1C9D46E9" wp14:editId="4895F031">
            <wp:extent cx="4480560" cy="18059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0560" cy="1805940"/>
                    </a:xfrm>
                    <a:prstGeom prst="rect">
                      <a:avLst/>
                    </a:prstGeom>
                  </pic:spPr>
                </pic:pic>
              </a:graphicData>
            </a:graphic>
          </wp:inline>
        </w:drawing>
      </w:r>
    </w:p>
    <w:p w14:paraId="4F84B705" w14:textId="106DA3E6" w:rsidR="00C17C37" w:rsidRDefault="00D97DEE"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59356FBE" wp14:editId="16695534">
            <wp:extent cx="6645910" cy="432816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4328160"/>
                    </a:xfrm>
                    <a:prstGeom prst="rect">
                      <a:avLst/>
                    </a:prstGeom>
                  </pic:spPr>
                </pic:pic>
              </a:graphicData>
            </a:graphic>
          </wp:inline>
        </w:drawing>
      </w:r>
    </w:p>
    <w:p w14:paraId="559B2B41" w14:textId="782D1D65" w:rsidR="00C17C37" w:rsidRDefault="00C17C37"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Again, this model fails miserably on the prediction of the test data.</w:t>
      </w:r>
    </w:p>
    <w:p w14:paraId="43F1D39B" w14:textId="77777777" w:rsidR="00D97DEE" w:rsidRDefault="00D97DEE" w:rsidP="002459B0">
      <w:pPr>
        <w:pStyle w:val="Heading3"/>
        <w:shd w:val="clear" w:color="auto" w:fill="FFFFFF"/>
        <w:spacing w:before="186" w:beforeAutospacing="0" w:after="0" w:afterAutospacing="0"/>
        <w:rPr>
          <w:rFonts w:asciiTheme="minorHAnsi" w:hAnsiTheme="minorHAnsi" w:cstheme="minorHAnsi"/>
          <w:color w:val="000000"/>
          <w:sz w:val="28"/>
          <w:szCs w:val="28"/>
          <w:u w:val="single"/>
        </w:rPr>
      </w:pPr>
    </w:p>
    <w:p w14:paraId="21750AD9" w14:textId="77777777" w:rsidR="00D97DEE" w:rsidRDefault="00D97DEE" w:rsidP="002459B0">
      <w:pPr>
        <w:pStyle w:val="Heading3"/>
        <w:shd w:val="clear" w:color="auto" w:fill="FFFFFF"/>
        <w:spacing w:before="186" w:beforeAutospacing="0" w:after="0" w:afterAutospacing="0"/>
        <w:rPr>
          <w:rFonts w:asciiTheme="minorHAnsi" w:hAnsiTheme="minorHAnsi" w:cstheme="minorHAnsi"/>
          <w:color w:val="000000"/>
          <w:sz w:val="28"/>
          <w:szCs w:val="28"/>
          <w:u w:val="single"/>
        </w:rPr>
      </w:pPr>
    </w:p>
    <w:p w14:paraId="57DA0F4E" w14:textId="77777777" w:rsidR="00D97DEE" w:rsidRDefault="00D97DEE" w:rsidP="002459B0">
      <w:pPr>
        <w:pStyle w:val="Heading3"/>
        <w:shd w:val="clear" w:color="auto" w:fill="FFFFFF"/>
        <w:spacing w:before="186" w:beforeAutospacing="0" w:after="0" w:afterAutospacing="0"/>
        <w:rPr>
          <w:rFonts w:asciiTheme="minorHAnsi" w:hAnsiTheme="minorHAnsi" w:cstheme="minorHAnsi"/>
          <w:color w:val="000000"/>
          <w:sz w:val="28"/>
          <w:szCs w:val="28"/>
          <w:u w:val="single"/>
        </w:rPr>
      </w:pPr>
    </w:p>
    <w:p w14:paraId="41018AAA" w14:textId="77777777" w:rsidR="00D97DEE" w:rsidRDefault="00D97DEE" w:rsidP="002459B0">
      <w:pPr>
        <w:pStyle w:val="Heading3"/>
        <w:shd w:val="clear" w:color="auto" w:fill="FFFFFF"/>
        <w:spacing w:before="186" w:beforeAutospacing="0" w:after="0" w:afterAutospacing="0"/>
        <w:rPr>
          <w:rFonts w:asciiTheme="minorHAnsi" w:hAnsiTheme="minorHAnsi" w:cstheme="minorHAnsi"/>
          <w:color w:val="000000"/>
          <w:sz w:val="28"/>
          <w:szCs w:val="28"/>
          <w:u w:val="single"/>
        </w:rPr>
      </w:pPr>
    </w:p>
    <w:p w14:paraId="4BA5A5B1" w14:textId="73FB1FC3" w:rsidR="002459B0" w:rsidRDefault="002459B0" w:rsidP="002459B0">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2459B0">
        <w:rPr>
          <w:rFonts w:asciiTheme="minorHAnsi" w:hAnsiTheme="minorHAnsi" w:cstheme="minorHAnsi"/>
          <w:color w:val="000000"/>
          <w:sz w:val="28"/>
          <w:szCs w:val="28"/>
          <w:u w:val="single"/>
        </w:rPr>
        <w:lastRenderedPageBreak/>
        <w:t>Naive approach model:</w:t>
      </w:r>
      <w:r w:rsidR="00B63FF7">
        <w:rPr>
          <w:rFonts w:asciiTheme="minorHAnsi" w:hAnsiTheme="minorHAnsi" w:cstheme="minorHAnsi"/>
          <w:color w:val="000000"/>
          <w:sz w:val="28"/>
          <w:szCs w:val="28"/>
          <w:u w:val="single"/>
        </w:rPr>
        <w:t xml:space="preserve"> </w:t>
      </w:r>
    </w:p>
    <w:p w14:paraId="5D10A9EE" w14:textId="00861595" w:rsidR="00B63FF7" w:rsidRPr="00B63FF7" w:rsidRDefault="00B63FF7" w:rsidP="002459B0">
      <w:pPr>
        <w:pStyle w:val="Heading3"/>
        <w:shd w:val="clear" w:color="auto" w:fill="FFFFFF"/>
        <w:spacing w:before="186" w:beforeAutospacing="0" w:after="0" w:afterAutospacing="0"/>
        <w:rPr>
          <w:rFonts w:ascii="Calibri" w:hAnsi="Calibri" w:cstheme="minorHAnsi"/>
          <w:b w:val="0"/>
          <w:bCs w:val="0"/>
          <w:color w:val="000000"/>
          <w:sz w:val="24"/>
          <w:szCs w:val="28"/>
        </w:rPr>
      </w:pPr>
      <w:r>
        <w:rPr>
          <w:noProof/>
        </w:rPr>
        <w:drawing>
          <wp:inline distT="0" distB="0" distL="0" distR="0" wp14:anchorId="32F6AB3A" wp14:editId="7EDBED2B">
            <wp:extent cx="2095500" cy="12192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95500" cy="1219200"/>
                    </a:xfrm>
                    <a:prstGeom prst="rect">
                      <a:avLst/>
                    </a:prstGeom>
                  </pic:spPr>
                </pic:pic>
              </a:graphicData>
            </a:graphic>
          </wp:inline>
        </w:drawing>
      </w:r>
    </w:p>
    <w:p w14:paraId="75CD9FFA" w14:textId="387FD7DC" w:rsidR="002459B0" w:rsidRDefault="00B63FF7"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1B88F42E" wp14:editId="60BD7FCB">
            <wp:extent cx="3690551" cy="1828800"/>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5707" cy="1831355"/>
                    </a:xfrm>
                    <a:prstGeom prst="rect">
                      <a:avLst/>
                    </a:prstGeom>
                  </pic:spPr>
                </pic:pic>
              </a:graphicData>
            </a:graphic>
          </wp:inline>
        </w:drawing>
      </w:r>
    </w:p>
    <w:p w14:paraId="28956329" w14:textId="44AE573E" w:rsidR="00A03292" w:rsidRDefault="00A03292"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 xml:space="preserve">The Naïve model gives us a Test RMSE value of </w:t>
      </w:r>
      <w:r w:rsidR="00B63FF7">
        <w:rPr>
          <w:rFonts w:asciiTheme="minorHAnsi" w:hAnsiTheme="minorHAnsi" w:cstheme="minorHAnsi"/>
          <w:b w:val="0"/>
          <w:bCs w:val="0"/>
          <w:color w:val="000000"/>
          <w:sz w:val="24"/>
          <w:szCs w:val="24"/>
        </w:rPr>
        <w:t>3864.279</w:t>
      </w:r>
      <w:r>
        <w:rPr>
          <w:rFonts w:asciiTheme="minorHAnsi" w:hAnsiTheme="minorHAnsi" w:cstheme="minorHAnsi"/>
          <w:b w:val="0"/>
          <w:bCs w:val="0"/>
          <w:color w:val="000000"/>
          <w:sz w:val="24"/>
          <w:szCs w:val="24"/>
        </w:rPr>
        <w:t xml:space="preserve"> that is higher than any of the previous models so far.</w:t>
      </w:r>
    </w:p>
    <w:p w14:paraId="7FA75AB4" w14:textId="77777777" w:rsidR="00A03292" w:rsidRDefault="00A03292"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p>
    <w:p w14:paraId="1FD2E4FF" w14:textId="46B2C9F9" w:rsidR="002459B0" w:rsidRDefault="00B63FF7"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53FB2003" wp14:editId="27C1E079">
            <wp:extent cx="6645910" cy="4448175"/>
            <wp:effectExtent l="0" t="0" r="254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4448175"/>
                    </a:xfrm>
                    <a:prstGeom prst="rect">
                      <a:avLst/>
                    </a:prstGeom>
                  </pic:spPr>
                </pic:pic>
              </a:graphicData>
            </a:graphic>
          </wp:inline>
        </w:drawing>
      </w:r>
    </w:p>
    <w:p w14:paraId="1D7038FC" w14:textId="748E433C" w:rsidR="002459B0" w:rsidRDefault="002459B0"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This model as well, fails on the visual forecast of the test data.</w:t>
      </w:r>
    </w:p>
    <w:p w14:paraId="03BB472A" w14:textId="77777777" w:rsidR="00B63FF7" w:rsidRDefault="00B63FF7" w:rsidP="00A03292">
      <w:pPr>
        <w:pStyle w:val="Heading3"/>
        <w:shd w:val="clear" w:color="auto" w:fill="FFFFFF"/>
        <w:spacing w:before="186" w:beforeAutospacing="0" w:after="0" w:afterAutospacing="0"/>
        <w:rPr>
          <w:rFonts w:asciiTheme="minorHAnsi" w:hAnsiTheme="minorHAnsi" w:cstheme="minorHAnsi"/>
          <w:color w:val="000000"/>
          <w:sz w:val="28"/>
          <w:szCs w:val="28"/>
          <w:u w:val="single"/>
        </w:rPr>
      </w:pPr>
    </w:p>
    <w:p w14:paraId="577FE192" w14:textId="42A5B654" w:rsidR="00A03292" w:rsidRDefault="00A03292" w:rsidP="00A03292">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A03292">
        <w:rPr>
          <w:rFonts w:asciiTheme="minorHAnsi" w:hAnsiTheme="minorHAnsi" w:cstheme="minorHAnsi"/>
          <w:color w:val="000000"/>
          <w:sz w:val="28"/>
          <w:szCs w:val="28"/>
          <w:u w:val="single"/>
        </w:rPr>
        <w:lastRenderedPageBreak/>
        <w:t>Simple Average model:</w:t>
      </w:r>
    </w:p>
    <w:p w14:paraId="6A508476" w14:textId="5BEFE908" w:rsidR="00B63FF7" w:rsidRDefault="00B63FF7" w:rsidP="00A03292">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drawing>
          <wp:inline distT="0" distB="0" distL="0" distR="0" wp14:anchorId="1DCBBA97" wp14:editId="4530A908">
            <wp:extent cx="2377440" cy="1760220"/>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77440" cy="1760220"/>
                    </a:xfrm>
                    <a:prstGeom prst="rect">
                      <a:avLst/>
                    </a:prstGeom>
                  </pic:spPr>
                </pic:pic>
              </a:graphicData>
            </a:graphic>
          </wp:inline>
        </w:drawing>
      </w:r>
    </w:p>
    <w:p w14:paraId="2E502B05" w14:textId="12CD4513" w:rsidR="00A03292" w:rsidRDefault="00B63FF7" w:rsidP="00A03292">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drawing>
          <wp:inline distT="0" distB="0" distL="0" distR="0" wp14:anchorId="40579FF1" wp14:editId="79BE40EA">
            <wp:extent cx="6645910" cy="4438015"/>
            <wp:effectExtent l="0" t="0" r="254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4438015"/>
                    </a:xfrm>
                    <a:prstGeom prst="rect">
                      <a:avLst/>
                    </a:prstGeom>
                  </pic:spPr>
                </pic:pic>
              </a:graphicData>
            </a:graphic>
          </wp:inline>
        </w:drawing>
      </w:r>
    </w:p>
    <w:p w14:paraId="67DFAB50" w14:textId="771A6646" w:rsidR="00B63FF7" w:rsidRPr="00A03292" w:rsidRDefault="00B63FF7" w:rsidP="00A03292">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drawing>
          <wp:inline distT="0" distB="0" distL="0" distR="0" wp14:anchorId="4AD27B99" wp14:editId="07DC7347">
            <wp:extent cx="4305300" cy="24288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5300" cy="2428875"/>
                    </a:xfrm>
                    <a:prstGeom prst="rect">
                      <a:avLst/>
                    </a:prstGeom>
                  </pic:spPr>
                </pic:pic>
              </a:graphicData>
            </a:graphic>
          </wp:inline>
        </w:drawing>
      </w:r>
    </w:p>
    <w:p w14:paraId="10B64BDC" w14:textId="1D8C1A45" w:rsidR="002459B0" w:rsidRDefault="00A03292"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The Simple Average model fails on the Test RMSE and on the visual forecast of the test data.</w:t>
      </w:r>
    </w:p>
    <w:p w14:paraId="025EF865" w14:textId="018AEAC4" w:rsidR="006378B1" w:rsidRDefault="006378B1" w:rsidP="006378B1">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6378B1">
        <w:rPr>
          <w:rFonts w:asciiTheme="minorHAnsi" w:hAnsiTheme="minorHAnsi" w:cstheme="minorHAnsi"/>
          <w:color w:val="000000"/>
          <w:sz w:val="28"/>
          <w:szCs w:val="28"/>
          <w:u w:val="single"/>
        </w:rPr>
        <w:lastRenderedPageBreak/>
        <w:t>Checking for Stationarity of the whole time series data:</w:t>
      </w:r>
    </w:p>
    <w:p w14:paraId="495D0BB0" w14:textId="69ABD963" w:rsidR="006378B1" w:rsidRDefault="00B93F8B" w:rsidP="006378B1">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drawing>
          <wp:inline distT="0" distB="0" distL="0" distR="0" wp14:anchorId="5AB4FF2E" wp14:editId="5C8263EB">
            <wp:extent cx="5440680" cy="12954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0680" cy="1295400"/>
                    </a:xfrm>
                    <a:prstGeom prst="rect">
                      <a:avLst/>
                    </a:prstGeom>
                  </pic:spPr>
                </pic:pic>
              </a:graphicData>
            </a:graphic>
          </wp:inline>
        </w:drawing>
      </w:r>
    </w:p>
    <w:p w14:paraId="00BF9A03" w14:textId="2A781005" w:rsidR="00ED570A" w:rsidRPr="00ED570A" w:rsidRDefault="00ED570A" w:rsidP="006378B1">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sidRPr="00ED570A">
        <w:rPr>
          <w:rFonts w:asciiTheme="minorHAnsi" w:hAnsiTheme="minorHAnsi" w:cstheme="minorHAnsi"/>
          <w:b w:val="0"/>
          <w:bCs w:val="0"/>
          <w:color w:val="000000"/>
          <w:sz w:val="24"/>
          <w:szCs w:val="24"/>
        </w:rPr>
        <w:t>The test for stationarity is performed using the Dickey Fuller’s test:</w:t>
      </w:r>
    </w:p>
    <w:p w14:paraId="455A5002" w14:textId="6BC38921" w:rsidR="00A03292" w:rsidRDefault="00FE23EA"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4770ADC0" wp14:editId="494AEC93">
            <wp:extent cx="5326380" cy="1562100"/>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26380" cy="1562100"/>
                    </a:xfrm>
                    <a:prstGeom prst="rect">
                      <a:avLst/>
                    </a:prstGeom>
                  </pic:spPr>
                </pic:pic>
              </a:graphicData>
            </a:graphic>
          </wp:inline>
        </w:drawing>
      </w:r>
    </w:p>
    <w:p w14:paraId="7475E95A" w14:textId="548A80B4" w:rsidR="00E2745D" w:rsidRDefault="00FE23EA"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607859F9" wp14:editId="2B59932B">
            <wp:extent cx="3421380" cy="975360"/>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21380" cy="975360"/>
                    </a:xfrm>
                    <a:prstGeom prst="rect">
                      <a:avLst/>
                    </a:prstGeom>
                  </pic:spPr>
                </pic:pic>
              </a:graphicData>
            </a:graphic>
          </wp:inline>
        </w:drawing>
      </w:r>
    </w:p>
    <w:p w14:paraId="539CBF69" w14:textId="76E2FC46" w:rsidR="00E03DD7" w:rsidRDefault="00FE23EA"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7CF513D2" wp14:editId="67867E3B">
            <wp:extent cx="6645910" cy="442595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4425950"/>
                    </a:xfrm>
                    <a:prstGeom prst="rect">
                      <a:avLst/>
                    </a:prstGeom>
                  </pic:spPr>
                </pic:pic>
              </a:graphicData>
            </a:graphic>
          </wp:inline>
        </w:drawing>
      </w:r>
    </w:p>
    <w:p w14:paraId="1F0193B3" w14:textId="41A2F3E4" w:rsidR="00E03DD7" w:rsidRDefault="00FE23EA"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lastRenderedPageBreak/>
        <w:drawing>
          <wp:inline distT="0" distB="0" distL="0" distR="0" wp14:anchorId="237356AF" wp14:editId="052C660C">
            <wp:extent cx="3547306" cy="16230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6812" cy="1627409"/>
                    </a:xfrm>
                    <a:prstGeom prst="rect">
                      <a:avLst/>
                    </a:prstGeom>
                  </pic:spPr>
                </pic:pic>
              </a:graphicData>
            </a:graphic>
          </wp:inline>
        </w:drawing>
      </w:r>
    </w:p>
    <w:p w14:paraId="3C9000B8" w14:textId="0E28B703" w:rsidR="008D7538" w:rsidRDefault="008D7538" w:rsidP="008D7538">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8D7538">
        <w:rPr>
          <w:rFonts w:asciiTheme="minorHAnsi" w:hAnsiTheme="minorHAnsi" w:cstheme="minorHAnsi"/>
          <w:color w:val="000000"/>
          <w:sz w:val="28"/>
          <w:szCs w:val="28"/>
          <w:u w:val="single"/>
        </w:rPr>
        <w:t>Automated version of an SARIMA model for which the best parameters are selected in accordance with the lowest Akaike Information Criteria (AIC) and for a seasonality as 6:</w:t>
      </w:r>
    </w:p>
    <w:p w14:paraId="072B79D7" w14:textId="6F68AB45" w:rsidR="001858A7" w:rsidRDefault="001858A7" w:rsidP="001858A7">
      <w:pPr>
        <w:pStyle w:val="Heading3"/>
        <w:shd w:val="clear" w:color="auto" w:fill="FFFFFF"/>
        <w:spacing w:before="186" w:after="0"/>
        <w:rPr>
          <w:rFonts w:asciiTheme="minorHAnsi" w:hAnsiTheme="minorHAnsi" w:cstheme="minorHAnsi"/>
          <w:b w:val="0"/>
          <w:bCs w:val="0"/>
          <w:color w:val="000000"/>
          <w:sz w:val="24"/>
          <w:szCs w:val="24"/>
        </w:rPr>
      </w:pPr>
      <w:r w:rsidRPr="001858A7">
        <w:rPr>
          <w:rFonts w:asciiTheme="minorHAnsi" w:hAnsiTheme="minorHAnsi" w:cstheme="minorHAnsi"/>
          <w:b w:val="0"/>
          <w:bCs w:val="0"/>
          <w:color w:val="000000"/>
          <w:sz w:val="24"/>
          <w:szCs w:val="24"/>
        </w:rPr>
        <w:t>The loop helps us in getting a combination of different parameters of p and q in the range of 0 and 2</w:t>
      </w:r>
      <w:r>
        <w:rPr>
          <w:rFonts w:asciiTheme="minorHAnsi" w:hAnsiTheme="minorHAnsi" w:cstheme="minorHAnsi"/>
          <w:b w:val="0"/>
          <w:bCs w:val="0"/>
          <w:color w:val="000000"/>
          <w:sz w:val="24"/>
          <w:szCs w:val="24"/>
        </w:rPr>
        <w:t xml:space="preserve">. </w:t>
      </w:r>
      <w:r w:rsidRPr="001858A7">
        <w:rPr>
          <w:rFonts w:asciiTheme="minorHAnsi" w:hAnsiTheme="minorHAnsi" w:cstheme="minorHAnsi"/>
          <w:b w:val="0"/>
          <w:bCs w:val="0"/>
          <w:color w:val="000000"/>
          <w:sz w:val="24"/>
          <w:szCs w:val="24"/>
        </w:rPr>
        <w:t>We have kept the value of d as 1</w:t>
      </w:r>
      <w:r w:rsidR="00FE23EA">
        <w:rPr>
          <w:rFonts w:asciiTheme="minorHAnsi" w:hAnsiTheme="minorHAnsi" w:cstheme="minorHAnsi"/>
          <w:b w:val="0"/>
          <w:bCs w:val="0"/>
          <w:color w:val="000000"/>
          <w:sz w:val="24"/>
          <w:szCs w:val="24"/>
        </w:rPr>
        <w:t>,2</w:t>
      </w:r>
      <w:r w:rsidRPr="001858A7">
        <w:rPr>
          <w:rFonts w:asciiTheme="minorHAnsi" w:hAnsiTheme="minorHAnsi" w:cstheme="minorHAnsi"/>
          <w:b w:val="0"/>
          <w:bCs w:val="0"/>
          <w:color w:val="000000"/>
          <w:sz w:val="24"/>
          <w:szCs w:val="24"/>
        </w:rPr>
        <w:t xml:space="preserve"> as we need to take a difference</w:t>
      </w:r>
      <w:r w:rsidR="00FE23EA">
        <w:rPr>
          <w:rFonts w:asciiTheme="minorHAnsi" w:hAnsiTheme="minorHAnsi" w:cstheme="minorHAnsi"/>
          <w:b w:val="0"/>
          <w:bCs w:val="0"/>
          <w:color w:val="000000"/>
          <w:sz w:val="24"/>
          <w:szCs w:val="24"/>
        </w:rPr>
        <w:t xml:space="preserve"> once</w:t>
      </w:r>
      <w:r w:rsidRPr="001858A7">
        <w:rPr>
          <w:rFonts w:asciiTheme="minorHAnsi" w:hAnsiTheme="minorHAnsi" w:cstheme="minorHAnsi"/>
          <w:b w:val="0"/>
          <w:bCs w:val="0"/>
          <w:color w:val="000000"/>
          <w:sz w:val="24"/>
          <w:szCs w:val="24"/>
        </w:rPr>
        <w:t xml:space="preserve"> of the series to make it stationary. The seasonal</w:t>
      </w:r>
      <w:r>
        <w:rPr>
          <w:rFonts w:asciiTheme="minorHAnsi" w:hAnsiTheme="minorHAnsi" w:cstheme="minorHAnsi"/>
          <w:b w:val="0"/>
          <w:bCs w:val="0"/>
          <w:color w:val="000000"/>
          <w:sz w:val="24"/>
          <w:szCs w:val="24"/>
        </w:rPr>
        <w:t xml:space="preserve"> </w:t>
      </w:r>
      <w:r w:rsidRPr="001858A7">
        <w:rPr>
          <w:rFonts w:asciiTheme="minorHAnsi" w:hAnsiTheme="minorHAnsi" w:cstheme="minorHAnsi"/>
          <w:b w:val="0"/>
          <w:bCs w:val="0"/>
          <w:color w:val="000000"/>
          <w:sz w:val="24"/>
          <w:szCs w:val="24"/>
        </w:rPr>
        <w:t>differencing 'D' will be between 0</w:t>
      </w:r>
      <w:r w:rsidR="00FE23EA">
        <w:rPr>
          <w:rFonts w:asciiTheme="minorHAnsi" w:hAnsiTheme="minorHAnsi" w:cstheme="minorHAnsi"/>
          <w:b w:val="0"/>
          <w:bCs w:val="0"/>
          <w:color w:val="000000"/>
          <w:sz w:val="24"/>
          <w:szCs w:val="24"/>
        </w:rPr>
        <w:t>,</w:t>
      </w:r>
      <w:r w:rsidRPr="001858A7">
        <w:rPr>
          <w:rFonts w:asciiTheme="minorHAnsi" w:hAnsiTheme="minorHAnsi" w:cstheme="minorHAnsi"/>
          <w:b w:val="0"/>
          <w:bCs w:val="0"/>
          <w:color w:val="000000"/>
          <w:sz w:val="24"/>
          <w:szCs w:val="24"/>
        </w:rPr>
        <w:t>1</w:t>
      </w:r>
      <w:r w:rsidR="00FE23EA">
        <w:rPr>
          <w:rFonts w:asciiTheme="minorHAnsi" w:hAnsiTheme="minorHAnsi" w:cstheme="minorHAnsi"/>
          <w:b w:val="0"/>
          <w:bCs w:val="0"/>
          <w:color w:val="000000"/>
          <w:sz w:val="24"/>
          <w:szCs w:val="24"/>
        </w:rPr>
        <w:t xml:space="preserve"> and 2</w:t>
      </w:r>
      <w:r w:rsidRPr="001858A7">
        <w:rPr>
          <w:rFonts w:asciiTheme="minorHAnsi" w:hAnsiTheme="minorHAnsi" w:cstheme="minorHAnsi"/>
          <w:b w:val="0"/>
          <w:bCs w:val="0"/>
          <w:color w:val="000000"/>
          <w:sz w:val="24"/>
          <w:szCs w:val="24"/>
        </w:rPr>
        <w:t xml:space="preserve"> to check if it is needed or not.</w:t>
      </w:r>
      <w:r>
        <w:rPr>
          <w:rFonts w:asciiTheme="minorHAnsi" w:hAnsiTheme="minorHAnsi" w:cstheme="minorHAnsi"/>
          <w:b w:val="0"/>
          <w:bCs w:val="0"/>
          <w:color w:val="000000"/>
          <w:sz w:val="24"/>
          <w:szCs w:val="24"/>
        </w:rPr>
        <w:t xml:space="preserve"> </w:t>
      </w:r>
    </w:p>
    <w:p w14:paraId="7A97A852" w14:textId="27215E35" w:rsidR="001858A7" w:rsidRDefault="001858A7" w:rsidP="001858A7">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The best combinations are listed as follows with the lowest AIC – Akaike Information Criteria</w:t>
      </w:r>
    </w:p>
    <w:p w14:paraId="4627DA04" w14:textId="526F52C4" w:rsidR="001858A7" w:rsidRDefault="00FE23EA" w:rsidP="001858A7">
      <w:pPr>
        <w:pStyle w:val="Heading3"/>
        <w:shd w:val="clear" w:color="auto" w:fill="FFFFFF"/>
        <w:spacing w:before="186" w:after="0"/>
        <w:rPr>
          <w:rFonts w:asciiTheme="minorHAnsi" w:hAnsiTheme="minorHAnsi" w:cstheme="minorHAnsi"/>
          <w:b w:val="0"/>
          <w:bCs w:val="0"/>
          <w:color w:val="000000"/>
          <w:sz w:val="24"/>
          <w:szCs w:val="24"/>
        </w:rPr>
      </w:pPr>
      <w:r>
        <w:rPr>
          <w:noProof/>
        </w:rPr>
        <w:drawing>
          <wp:inline distT="0" distB="0" distL="0" distR="0" wp14:anchorId="13C70A8A" wp14:editId="55EC01BC">
            <wp:extent cx="2828925" cy="17621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8925" cy="1762125"/>
                    </a:xfrm>
                    <a:prstGeom prst="rect">
                      <a:avLst/>
                    </a:prstGeom>
                  </pic:spPr>
                </pic:pic>
              </a:graphicData>
            </a:graphic>
          </wp:inline>
        </w:drawing>
      </w:r>
    </w:p>
    <w:p w14:paraId="0C643FD2" w14:textId="0481F8F8" w:rsidR="00E57F75" w:rsidRDefault="001858A7" w:rsidP="001858A7">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We run the SARIMAX model with the train data, order as (</w:t>
      </w:r>
      <w:r w:rsidR="00FE23EA">
        <w:rPr>
          <w:rFonts w:asciiTheme="minorHAnsi" w:hAnsiTheme="minorHAnsi" w:cstheme="minorHAnsi"/>
          <w:b w:val="0"/>
          <w:bCs w:val="0"/>
          <w:color w:val="000000"/>
          <w:sz w:val="24"/>
          <w:szCs w:val="24"/>
        </w:rPr>
        <w:t>1,2,3</w:t>
      </w:r>
      <w:proofErr w:type="gramStart"/>
      <w:r>
        <w:rPr>
          <w:rFonts w:asciiTheme="minorHAnsi" w:hAnsiTheme="minorHAnsi" w:cstheme="minorHAnsi"/>
          <w:b w:val="0"/>
          <w:bCs w:val="0"/>
          <w:color w:val="000000"/>
          <w:sz w:val="24"/>
          <w:szCs w:val="24"/>
        </w:rPr>
        <w:t>) ,</w:t>
      </w:r>
      <w:proofErr w:type="gramEnd"/>
      <w:r>
        <w:rPr>
          <w:rFonts w:asciiTheme="minorHAnsi" w:hAnsiTheme="minorHAnsi" w:cstheme="minorHAnsi"/>
          <w:b w:val="0"/>
          <w:bCs w:val="0"/>
          <w:color w:val="000000"/>
          <w:sz w:val="24"/>
          <w:szCs w:val="24"/>
        </w:rPr>
        <w:t xml:space="preserve"> seasonal order as (</w:t>
      </w:r>
      <w:r w:rsidR="00FE23EA">
        <w:rPr>
          <w:rFonts w:asciiTheme="minorHAnsi" w:hAnsiTheme="minorHAnsi" w:cstheme="minorHAnsi"/>
          <w:b w:val="0"/>
          <w:bCs w:val="0"/>
          <w:color w:val="000000"/>
          <w:sz w:val="24"/>
          <w:szCs w:val="24"/>
        </w:rPr>
        <w:t>1,2,</w:t>
      </w:r>
      <w:r>
        <w:rPr>
          <w:rFonts w:asciiTheme="minorHAnsi" w:hAnsiTheme="minorHAnsi" w:cstheme="minorHAnsi"/>
          <w:b w:val="0"/>
          <w:bCs w:val="0"/>
          <w:color w:val="000000"/>
          <w:sz w:val="24"/>
          <w:szCs w:val="24"/>
        </w:rPr>
        <w:t>3,6), enforce stationarity as false as the stationary series is already being considered in the parameters entered in the order, enforce invertibility as False as the effect on the y variable alone is required and not the inverse of it on the X variable (time variable).</w:t>
      </w:r>
      <w:r w:rsidR="00907568">
        <w:rPr>
          <w:rFonts w:asciiTheme="minorHAnsi" w:hAnsiTheme="minorHAnsi" w:cstheme="minorHAnsi"/>
          <w:b w:val="0"/>
          <w:bCs w:val="0"/>
          <w:color w:val="000000"/>
          <w:sz w:val="24"/>
          <w:szCs w:val="24"/>
        </w:rPr>
        <w:t xml:space="preserve"> We choose the maximum iterations as 1000. </w:t>
      </w:r>
      <w:r w:rsidR="00E57F75">
        <w:rPr>
          <w:rFonts w:asciiTheme="minorHAnsi" w:hAnsiTheme="minorHAnsi" w:cstheme="minorHAnsi"/>
          <w:b w:val="0"/>
          <w:bCs w:val="0"/>
          <w:color w:val="000000"/>
          <w:sz w:val="24"/>
          <w:szCs w:val="24"/>
        </w:rPr>
        <w:t xml:space="preserve"> The SARIMAX results are as follows:</w:t>
      </w:r>
    </w:p>
    <w:p w14:paraId="057323DD" w14:textId="5E94EA21" w:rsidR="00E57F75" w:rsidRDefault="00FE23EA" w:rsidP="001858A7">
      <w:pPr>
        <w:pStyle w:val="Heading3"/>
        <w:shd w:val="clear" w:color="auto" w:fill="FFFFFF"/>
        <w:spacing w:before="186" w:after="0"/>
        <w:rPr>
          <w:rFonts w:asciiTheme="minorHAnsi" w:hAnsiTheme="minorHAnsi" w:cstheme="minorHAnsi"/>
          <w:b w:val="0"/>
          <w:bCs w:val="0"/>
          <w:color w:val="000000"/>
          <w:sz w:val="24"/>
          <w:szCs w:val="24"/>
        </w:rPr>
      </w:pPr>
      <w:r>
        <w:rPr>
          <w:noProof/>
        </w:rPr>
        <w:lastRenderedPageBreak/>
        <w:drawing>
          <wp:inline distT="0" distB="0" distL="0" distR="0" wp14:anchorId="11E6CBCF" wp14:editId="2256F487">
            <wp:extent cx="6812280" cy="4160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12280" cy="4160520"/>
                    </a:xfrm>
                    <a:prstGeom prst="rect">
                      <a:avLst/>
                    </a:prstGeom>
                  </pic:spPr>
                </pic:pic>
              </a:graphicData>
            </a:graphic>
          </wp:inline>
        </w:drawing>
      </w:r>
    </w:p>
    <w:p w14:paraId="00B01B02" w14:textId="5B024897" w:rsidR="0040469C" w:rsidRDefault="0040469C" w:rsidP="001858A7">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Based on the p values below 0.05, w</w:t>
      </w:r>
      <w:r w:rsidR="007B6425">
        <w:rPr>
          <w:rFonts w:asciiTheme="minorHAnsi" w:hAnsiTheme="minorHAnsi" w:cstheme="minorHAnsi"/>
          <w:b w:val="0"/>
          <w:bCs w:val="0"/>
          <w:color w:val="000000"/>
          <w:sz w:val="24"/>
          <w:szCs w:val="24"/>
        </w:rPr>
        <w:t xml:space="preserve">e can see that the customer </w:t>
      </w:r>
      <w:r>
        <w:rPr>
          <w:rFonts w:asciiTheme="minorHAnsi" w:hAnsiTheme="minorHAnsi" w:cstheme="minorHAnsi"/>
          <w:b w:val="0"/>
          <w:bCs w:val="0"/>
          <w:color w:val="000000"/>
          <w:sz w:val="24"/>
          <w:szCs w:val="24"/>
        </w:rPr>
        <w:t>count Autoregressive model of order 1</w:t>
      </w:r>
      <w:r w:rsidR="00FE23EA">
        <w:rPr>
          <w:rFonts w:asciiTheme="minorHAnsi" w:hAnsiTheme="minorHAnsi" w:cstheme="minorHAnsi"/>
          <w:b w:val="0"/>
          <w:bCs w:val="0"/>
          <w:color w:val="000000"/>
          <w:sz w:val="24"/>
          <w:szCs w:val="24"/>
        </w:rPr>
        <w:t xml:space="preserve"> is</w:t>
      </w:r>
      <w:r>
        <w:rPr>
          <w:rFonts w:asciiTheme="minorHAnsi" w:hAnsiTheme="minorHAnsi" w:cstheme="minorHAnsi"/>
          <w:b w:val="0"/>
          <w:bCs w:val="0"/>
          <w:color w:val="000000"/>
          <w:sz w:val="24"/>
          <w:szCs w:val="24"/>
        </w:rPr>
        <w:t xml:space="preserve"> important. The seasonal </w:t>
      </w:r>
      <w:r w:rsidR="00FE23EA">
        <w:rPr>
          <w:rFonts w:asciiTheme="minorHAnsi" w:hAnsiTheme="minorHAnsi" w:cstheme="minorHAnsi"/>
          <w:b w:val="0"/>
          <w:bCs w:val="0"/>
          <w:color w:val="000000"/>
          <w:sz w:val="24"/>
          <w:szCs w:val="24"/>
        </w:rPr>
        <w:t>moving average</w:t>
      </w:r>
      <w:r>
        <w:rPr>
          <w:rFonts w:asciiTheme="minorHAnsi" w:hAnsiTheme="minorHAnsi" w:cstheme="minorHAnsi"/>
          <w:b w:val="0"/>
          <w:bCs w:val="0"/>
          <w:color w:val="000000"/>
          <w:sz w:val="24"/>
          <w:szCs w:val="24"/>
        </w:rPr>
        <w:t xml:space="preserve"> of second order is shown to be important. The AIC is </w:t>
      </w:r>
      <w:r w:rsidR="00FE23EA">
        <w:rPr>
          <w:rFonts w:asciiTheme="minorHAnsi" w:hAnsiTheme="minorHAnsi" w:cstheme="minorHAnsi"/>
          <w:b w:val="0"/>
          <w:bCs w:val="0"/>
          <w:color w:val="000000"/>
          <w:sz w:val="24"/>
          <w:szCs w:val="24"/>
        </w:rPr>
        <w:t>1459.793</w:t>
      </w:r>
      <w:r>
        <w:rPr>
          <w:rFonts w:asciiTheme="minorHAnsi" w:hAnsiTheme="minorHAnsi" w:cstheme="minorHAnsi"/>
          <w:b w:val="0"/>
          <w:bCs w:val="0"/>
          <w:color w:val="000000"/>
          <w:sz w:val="24"/>
          <w:szCs w:val="24"/>
        </w:rPr>
        <w:t xml:space="preserve">. </w:t>
      </w:r>
      <w:r w:rsidR="00FE23EA">
        <w:rPr>
          <w:rFonts w:asciiTheme="minorHAnsi" w:hAnsiTheme="minorHAnsi" w:cstheme="minorHAnsi"/>
          <w:b w:val="0"/>
          <w:bCs w:val="0"/>
          <w:color w:val="000000"/>
          <w:sz w:val="24"/>
          <w:szCs w:val="24"/>
        </w:rPr>
        <w:t xml:space="preserve"> The residual error of sihma2 is also shown to be important.</w:t>
      </w:r>
    </w:p>
    <w:p w14:paraId="5F464C7A" w14:textId="6604DFE4" w:rsidR="001858A7" w:rsidRPr="0040469C" w:rsidRDefault="0040469C" w:rsidP="001858A7">
      <w:pPr>
        <w:pStyle w:val="Heading3"/>
        <w:shd w:val="clear" w:color="auto" w:fill="FFFFFF"/>
        <w:spacing w:before="186" w:after="0"/>
        <w:rPr>
          <w:rFonts w:asciiTheme="minorHAnsi" w:hAnsiTheme="minorHAnsi" w:cstheme="minorHAnsi"/>
          <w:color w:val="000000"/>
          <w:sz w:val="28"/>
          <w:szCs w:val="28"/>
          <w:u w:val="single"/>
        </w:rPr>
      </w:pPr>
      <w:r w:rsidRPr="0040469C">
        <w:rPr>
          <w:rFonts w:asciiTheme="minorHAnsi" w:hAnsiTheme="minorHAnsi" w:cstheme="minorHAnsi"/>
          <w:color w:val="000000"/>
          <w:sz w:val="28"/>
          <w:szCs w:val="28"/>
          <w:u w:val="single"/>
        </w:rPr>
        <w:t xml:space="preserve">Diagnostic plot: </w:t>
      </w:r>
      <w:r w:rsidR="001858A7" w:rsidRPr="0040469C">
        <w:rPr>
          <w:rFonts w:asciiTheme="minorHAnsi" w:hAnsiTheme="minorHAnsi" w:cstheme="minorHAnsi"/>
          <w:color w:val="000000"/>
          <w:sz w:val="28"/>
          <w:szCs w:val="28"/>
          <w:u w:val="single"/>
        </w:rPr>
        <w:t xml:space="preserve">   </w:t>
      </w:r>
    </w:p>
    <w:p w14:paraId="76C15342" w14:textId="0E12D56B" w:rsidR="00E03DD7" w:rsidRDefault="00FE23EA"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039225D2" wp14:editId="3616FFE6">
            <wp:extent cx="6645910" cy="429006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4290060"/>
                    </a:xfrm>
                    <a:prstGeom prst="rect">
                      <a:avLst/>
                    </a:prstGeom>
                  </pic:spPr>
                </pic:pic>
              </a:graphicData>
            </a:graphic>
          </wp:inline>
        </w:drawing>
      </w:r>
    </w:p>
    <w:p w14:paraId="4D480BC8" w14:textId="25C3AE10" w:rsidR="0040469C" w:rsidRDefault="0040469C"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lastRenderedPageBreak/>
        <w:t>Prediction on the test set with mean values and lower confidence intervals and upper confidence intervals:</w:t>
      </w:r>
    </w:p>
    <w:p w14:paraId="5EF965FD" w14:textId="1C6DD595" w:rsidR="0040469C" w:rsidRDefault="009C47D9"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3CA78288" wp14:editId="01E2C816">
            <wp:extent cx="4693920" cy="14325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93920" cy="1432560"/>
                    </a:xfrm>
                    <a:prstGeom prst="rect">
                      <a:avLst/>
                    </a:prstGeom>
                  </pic:spPr>
                </pic:pic>
              </a:graphicData>
            </a:graphic>
          </wp:inline>
        </w:drawing>
      </w:r>
    </w:p>
    <w:p w14:paraId="25D63CAC" w14:textId="4E10E5D1" w:rsidR="003B04E9" w:rsidRDefault="005402AA"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794D57AB" wp14:editId="272925AC">
            <wp:extent cx="4257675" cy="26193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57675" cy="2619375"/>
                    </a:xfrm>
                    <a:prstGeom prst="rect">
                      <a:avLst/>
                    </a:prstGeom>
                  </pic:spPr>
                </pic:pic>
              </a:graphicData>
            </a:graphic>
          </wp:inline>
        </w:drawing>
      </w:r>
    </w:p>
    <w:p w14:paraId="08016501" w14:textId="7A0C0AB6" w:rsidR="003B04E9" w:rsidRDefault="003B04E9"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 xml:space="preserve">The test RMSE for this model is </w:t>
      </w:r>
      <w:r w:rsidR="005402AA">
        <w:rPr>
          <w:rFonts w:asciiTheme="minorHAnsi" w:hAnsiTheme="minorHAnsi" w:cstheme="minorHAnsi"/>
          <w:b w:val="0"/>
          <w:bCs w:val="0"/>
          <w:color w:val="000000"/>
          <w:sz w:val="24"/>
          <w:szCs w:val="24"/>
        </w:rPr>
        <w:t>2183.422</w:t>
      </w:r>
      <w:r>
        <w:rPr>
          <w:rFonts w:asciiTheme="minorHAnsi" w:hAnsiTheme="minorHAnsi" w:cstheme="minorHAnsi"/>
          <w:b w:val="0"/>
          <w:bCs w:val="0"/>
          <w:color w:val="000000"/>
          <w:sz w:val="24"/>
          <w:szCs w:val="24"/>
        </w:rPr>
        <w:t>.</w:t>
      </w:r>
    </w:p>
    <w:p w14:paraId="2A2265EF" w14:textId="4D443E51" w:rsidR="003B04E9" w:rsidRDefault="003B04E9" w:rsidP="003B04E9">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3B04E9">
        <w:rPr>
          <w:rFonts w:asciiTheme="minorHAnsi" w:hAnsiTheme="minorHAnsi" w:cstheme="minorHAnsi"/>
          <w:color w:val="000000"/>
          <w:sz w:val="28"/>
          <w:szCs w:val="28"/>
          <w:u w:val="single"/>
        </w:rPr>
        <w:t>ACF and PACF on the time series data:</w:t>
      </w:r>
    </w:p>
    <w:p w14:paraId="6F0790DC" w14:textId="014CFF6E" w:rsidR="003B04E9" w:rsidRDefault="00910DF9" w:rsidP="003B04E9">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drawing>
          <wp:inline distT="0" distB="0" distL="0" distR="0" wp14:anchorId="01EFBD3D" wp14:editId="41607E80">
            <wp:extent cx="6645910" cy="442341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4423410"/>
                    </a:xfrm>
                    <a:prstGeom prst="rect">
                      <a:avLst/>
                    </a:prstGeom>
                  </pic:spPr>
                </pic:pic>
              </a:graphicData>
            </a:graphic>
          </wp:inline>
        </w:drawing>
      </w:r>
    </w:p>
    <w:p w14:paraId="3D352B6F" w14:textId="77777777" w:rsidR="003B04E9" w:rsidRPr="003B04E9" w:rsidRDefault="003B04E9" w:rsidP="003B04E9">
      <w:pPr>
        <w:pStyle w:val="Heading3"/>
        <w:shd w:val="clear" w:color="auto" w:fill="FFFFFF"/>
        <w:spacing w:before="186" w:beforeAutospacing="0" w:after="0" w:afterAutospacing="0"/>
        <w:rPr>
          <w:rFonts w:asciiTheme="minorHAnsi" w:hAnsiTheme="minorHAnsi" w:cstheme="minorHAnsi"/>
          <w:color w:val="000000"/>
          <w:sz w:val="28"/>
          <w:szCs w:val="28"/>
          <w:u w:val="single"/>
        </w:rPr>
      </w:pPr>
    </w:p>
    <w:p w14:paraId="3BFFE7A0" w14:textId="77777777" w:rsidR="003B04E9" w:rsidRDefault="003B04E9"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p>
    <w:p w14:paraId="74AA3495" w14:textId="2C3F5838" w:rsidR="00C17C37" w:rsidRDefault="00910DF9"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152838CF" wp14:editId="4152E5FC">
            <wp:extent cx="6645910" cy="453517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4535170"/>
                    </a:xfrm>
                    <a:prstGeom prst="rect">
                      <a:avLst/>
                    </a:prstGeom>
                  </pic:spPr>
                </pic:pic>
              </a:graphicData>
            </a:graphic>
          </wp:inline>
        </w:drawing>
      </w:r>
    </w:p>
    <w:p w14:paraId="3CEABE3F" w14:textId="1977FD0F" w:rsidR="003B04E9" w:rsidRDefault="00910DF9"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2B33F9D3" wp14:editId="43F6E26A">
            <wp:extent cx="6645910" cy="4472940"/>
            <wp:effectExtent l="0" t="0" r="254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4472940"/>
                    </a:xfrm>
                    <a:prstGeom prst="rect">
                      <a:avLst/>
                    </a:prstGeom>
                  </pic:spPr>
                </pic:pic>
              </a:graphicData>
            </a:graphic>
          </wp:inline>
        </w:drawing>
      </w:r>
    </w:p>
    <w:p w14:paraId="4F696A50" w14:textId="67A5EDB7" w:rsidR="00773262" w:rsidRDefault="00910DF9" w:rsidP="00C17C37">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lastRenderedPageBreak/>
        <w:drawing>
          <wp:inline distT="0" distB="0" distL="0" distR="0" wp14:anchorId="639D6802" wp14:editId="094AB573">
            <wp:extent cx="6645910" cy="4604385"/>
            <wp:effectExtent l="0" t="0" r="254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4604385"/>
                    </a:xfrm>
                    <a:prstGeom prst="rect">
                      <a:avLst/>
                    </a:prstGeom>
                  </pic:spPr>
                </pic:pic>
              </a:graphicData>
            </a:graphic>
          </wp:inline>
        </w:drawing>
      </w:r>
    </w:p>
    <w:p w14:paraId="7D45D015" w14:textId="77777777" w:rsidR="00910DF9" w:rsidRPr="00910DF9" w:rsidRDefault="00910DF9" w:rsidP="00910DF9">
      <w:pPr>
        <w:shd w:val="clear" w:color="auto" w:fill="FFFFFF"/>
        <w:spacing w:after="0" w:line="240" w:lineRule="auto"/>
        <w:rPr>
          <w:rFonts w:eastAsia="Times New Roman" w:cstheme="minorHAnsi"/>
          <w:color w:val="000000"/>
          <w:sz w:val="24"/>
          <w:szCs w:val="24"/>
          <w:lang w:eastAsia="en-IN"/>
        </w:rPr>
      </w:pPr>
      <w:r w:rsidRPr="00910DF9">
        <w:rPr>
          <w:rFonts w:eastAsia="Times New Roman" w:cstheme="minorHAnsi"/>
          <w:color w:val="000000"/>
          <w:sz w:val="24"/>
          <w:szCs w:val="24"/>
          <w:lang w:eastAsia="en-IN"/>
        </w:rPr>
        <w:t>By looking at the above plots, we can say the following:</w:t>
      </w:r>
    </w:p>
    <w:p w14:paraId="7A4C9EFA" w14:textId="77777777" w:rsidR="00910DF9" w:rsidRPr="00910DF9" w:rsidRDefault="00910DF9" w:rsidP="00910DF9">
      <w:pPr>
        <w:numPr>
          <w:ilvl w:val="0"/>
          <w:numId w:val="5"/>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910DF9">
        <w:rPr>
          <w:rFonts w:eastAsia="Times New Roman" w:cstheme="minorHAnsi"/>
          <w:color w:val="000000"/>
          <w:sz w:val="24"/>
          <w:szCs w:val="24"/>
          <w:lang w:eastAsia="en-IN"/>
        </w:rPr>
        <w:t xml:space="preserve">The ACF plot cuts off at lag 2. </w:t>
      </w:r>
      <w:proofErr w:type="gramStart"/>
      <w:r w:rsidRPr="00910DF9">
        <w:rPr>
          <w:rFonts w:eastAsia="Times New Roman" w:cstheme="minorHAnsi"/>
          <w:color w:val="000000"/>
          <w:sz w:val="24"/>
          <w:szCs w:val="24"/>
          <w:lang w:eastAsia="en-IN"/>
        </w:rPr>
        <w:t>i.e.</w:t>
      </w:r>
      <w:proofErr w:type="gramEnd"/>
      <w:r w:rsidRPr="00910DF9">
        <w:rPr>
          <w:rFonts w:eastAsia="Times New Roman" w:cstheme="minorHAnsi"/>
          <w:color w:val="000000"/>
          <w:sz w:val="24"/>
          <w:szCs w:val="24"/>
          <w:lang w:eastAsia="en-IN"/>
        </w:rPr>
        <w:t xml:space="preserve"> The Moving-Average parameter in an ARIMA model, q = 2</w:t>
      </w:r>
    </w:p>
    <w:p w14:paraId="687BC5A5" w14:textId="77777777" w:rsidR="00910DF9" w:rsidRPr="00910DF9" w:rsidRDefault="00910DF9" w:rsidP="00910DF9">
      <w:pPr>
        <w:numPr>
          <w:ilvl w:val="0"/>
          <w:numId w:val="5"/>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910DF9">
        <w:rPr>
          <w:rFonts w:eastAsia="Times New Roman" w:cstheme="minorHAnsi"/>
          <w:color w:val="000000"/>
          <w:sz w:val="24"/>
          <w:szCs w:val="24"/>
          <w:lang w:eastAsia="en-IN"/>
        </w:rPr>
        <w:t xml:space="preserve">The PACF plot cuts off at lag 3. </w:t>
      </w:r>
      <w:proofErr w:type="gramStart"/>
      <w:r w:rsidRPr="00910DF9">
        <w:rPr>
          <w:rFonts w:eastAsia="Times New Roman" w:cstheme="minorHAnsi"/>
          <w:color w:val="000000"/>
          <w:sz w:val="24"/>
          <w:szCs w:val="24"/>
          <w:lang w:eastAsia="en-IN"/>
        </w:rPr>
        <w:t>i.e.</w:t>
      </w:r>
      <w:proofErr w:type="gramEnd"/>
      <w:r w:rsidRPr="00910DF9">
        <w:rPr>
          <w:rFonts w:eastAsia="Times New Roman" w:cstheme="minorHAnsi"/>
          <w:color w:val="000000"/>
          <w:sz w:val="24"/>
          <w:szCs w:val="24"/>
          <w:lang w:eastAsia="en-IN"/>
        </w:rPr>
        <w:t xml:space="preserve"> The Auto-Regressive parameter in an ARIMA mode, p = 4</w:t>
      </w:r>
    </w:p>
    <w:p w14:paraId="6F5A2946" w14:textId="77777777" w:rsidR="00910DF9" w:rsidRPr="00910DF9" w:rsidRDefault="00910DF9" w:rsidP="00910DF9">
      <w:pPr>
        <w:numPr>
          <w:ilvl w:val="0"/>
          <w:numId w:val="5"/>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910DF9">
        <w:rPr>
          <w:rFonts w:eastAsia="Times New Roman" w:cstheme="minorHAnsi"/>
          <w:color w:val="000000"/>
          <w:sz w:val="24"/>
          <w:szCs w:val="24"/>
          <w:lang w:eastAsia="en-IN"/>
        </w:rPr>
        <w:t>We can also see there is a seasonality present and can be considered as either 6 or 12.</w:t>
      </w:r>
    </w:p>
    <w:p w14:paraId="2F42C704" w14:textId="7AF89C9B" w:rsidR="00E765CC" w:rsidRPr="00EA5D66" w:rsidRDefault="00E765CC" w:rsidP="00E765CC">
      <w:pPr>
        <w:shd w:val="clear" w:color="auto" w:fill="FFFFFF"/>
        <w:spacing w:before="100" w:beforeAutospacing="1" w:after="100" w:afterAutospacing="1" w:line="240" w:lineRule="auto"/>
        <w:ind w:left="360"/>
        <w:rPr>
          <w:rFonts w:ascii="Calibri" w:hAnsi="Calibri" w:cs="Calibri"/>
          <w:color w:val="000000"/>
          <w:sz w:val="24"/>
          <w:szCs w:val="24"/>
          <w:shd w:val="clear" w:color="auto" w:fill="FFFFFF"/>
        </w:rPr>
      </w:pPr>
      <w:r w:rsidRPr="00EA5D66">
        <w:rPr>
          <w:rFonts w:ascii="Calibri" w:hAnsi="Calibri" w:cs="Calibri"/>
          <w:color w:val="000000"/>
          <w:sz w:val="24"/>
          <w:szCs w:val="24"/>
          <w:shd w:val="clear" w:color="auto" w:fill="FFFFFF"/>
        </w:rPr>
        <w:t>Let us plot the original data and the differenced series:</w:t>
      </w:r>
    </w:p>
    <w:p w14:paraId="2E9CCDF0" w14:textId="41CD7F58" w:rsidR="00E765CC" w:rsidRDefault="00D73541" w:rsidP="00E765CC">
      <w:pPr>
        <w:shd w:val="clear" w:color="auto" w:fill="FFFFFF"/>
        <w:spacing w:before="100" w:beforeAutospacing="1" w:after="100" w:afterAutospacing="1" w:line="240" w:lineRule="auto"/>
        <w:ind w:left="360"/>
        <w:rPr>
          <w:rFonts w:eastAsia="Times New Roman" w:cstheme="minorHAnsi"/>
          <w:color w:val="000000"/>
          <w:sz w:val="24"/>
          <w:szCs w:val="24"/>
          <w:lang w:eastAsia="en-IN"/>
        </w:rPr>
      </w:pPr>
      <w:r>
        <w:rPr>
          <w:noProof/>
        </w:rPr>
        <w:lastRenderedPageBreak/>
        <w:drawing>
          <wp:inline distT="0" distB="0" distL="0" distR="0" wp14:anchorId="039B211F" wp14:editId="606ACF00">
            <wp:extent cx="6645910" cy="4505325"/>
            <wp:effectExtent l="0" t="0" r="254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4505325"/>
                    </a:xfrm>
                    <a:prstGeom prst="rect">
                      <a:avLst/>
                    </a:prstGeom>
                  </pic:spPr>
                </pic:pic>
              </a:graphicData>
            </a:graphic>
          </wp:inline>
        </w:drawing>
      </w:r>
    </w:p>
    <w:p w14:paraId="0A57A5C8" w14:textId="12035B03" w:rsidR="00E765CC" w:rsidRDefault="00E765CC" w:rsidP="00E765CC">
      <w:pPr>
        <w:shd w:val="clear" w:color="auto" w:fill="FFFFFF"/>
        <w:spacing w:before="100" w:beforeAutospacing="1" w:after="100" w:afterAutospacing="1" w:line="240" w:lineRule="auto"/>
        <w:ind w:left="360"/>
        <w:rPr>
          <w:rFonts w:eastAsia="Times New Roman" w:cstheme="minorHAnsi"/>
          <w:color w:val="000000"/>
          <w:sz w:val="24"/>
          <w:szCs w:val="24"/>
          <w:lang w:eastAsia="en-IN"/>
        </w:rPr>
      </w:pPr>
      <w:r>
        <w:rPr>
          <w:rFonts w:eastAsia="Times New Roman" w:cstheme="minorHAnsi"/>
          <w:color w:val="000000"/>
          <w:sz w:val="24"/>
          <w:szCs w:val="24"/>
          <w:lang w:eastAsia="en-IN"/>
        </w:rPr>
        <w:t>I</w:t>
      </w:r>
      <w:r w:rsidRPr="00E765CC">
        <w:rPr>
          <w:rFonts w:eastAsia="Times New Roman" w:cstheme="minorHAnsi"/>
          <w:color w:val="000000"/>
          <w:sz w:val="24"/>
          <w:szCs w:val="24"/>
          <w:lang w:eastAsia="en-IN"/>
        </w:rPr>
        <w:t>n the above plot, we can see there is both trend and seasonality</w:t>
      </w:r>
      <w:r>
        <w:rPr>
          <w:rFonts w:eastAsia="Times New Roman" w:cstheme="minorHAnsi"/>
          <w:color w:val="000000"/>
          <w:sz w:val="24"/>
          <w:szCs w:val="24"/>
          <w:lang w:eastAsia="en-IN"/>
        </w:rPr>
        <w:t>.</w:t>
      </w:r>
    </w:p>
    <w:p w14:paraId="25C73B1D" w14:textId="1BA2A263" w:rsidR="00E765CC" w:rsidRDefault="00E765CC" w:rsidP="00E765CC">
      <w:pPr>
        <w:shd w:val="clear" w:color="auto" w:fill="FFFFFF"/>
        <w:spacing w:before="100" w:beforeAutospacing="1" w:after="100" w:afterAutospacing="1" w:line="240" w:lineRule="auto"/>
        <w:ind w:left="360"/>
        <w:rPr>
          <w:rFonts w:eastAsia="Times New Roman" w:cstheme="minorHAnsi"/>
          <w:color w:val="000000"/>
          <w:sz w:val="24"/>
          <w:szCs w:val="24"/>
          <w:lang w:eastAsia="en-IN"/>
        </w:rPr>
      </w:pPr>
      <w:r w:rsidRPr="00E765CC">
        <w:rPr>
          <w:rFonts w:eastAsia="Times New Roman" w:cstheme="minorHAnsi"/>
          <w:color w:val="000000"/>
          <w:sz w:val="24"/>
          <w:szCs w:val="24"/>
          <w:lang w:eastAsia="en-IN"/>
        </w:rPr>
        <w:t>Let us take a seasonal differencing and look at the series:</w:t>
      </w:r>
    </w:p>
    <w:p w14:paraId="493C5F52" w14:textId="29C12149" w:rsidR="00E765CC" w:rsidRPr="00E765CC" w:rsidRDefault="00D73541" w:rsidP="00E765CC">
      <w:pPr>
        <w:shd w:val="clear" w:color="auto" w:fill="FFFFFF"/>
        <w:spacing w:before="100" w:beforeAutospacing="1" w:after="100" w:afterAutospacing="1" w:line="240" w:lineRule="auto"/>
        <w:ind w:left="360"/>
        <w:rPr>
          <w:rFonts w:eastAsia="Times New Roman" w:cstheme="minorHAnsi"/>
          <w:color w:val="000000"/>
          <w:sz w:val="24"/>
          <w:szCs w:val="24"/>
          <w:lang w:eastAsia="en-IN"/>
        </w:rPr>
      </w:pPr>
      <w:r>
        <w:rPr>
          <w:noProof/>
        </w:rPr>
        <w:lastRenderedPageBreak/>
        <w:drawing>
          <wp:inline distT="0" distB="0" distL="0" distR="0" wp14:anchorId="7126C0C3" wp14:editId="69F8C00F">
            <wp:extent cx="6645910" cy="4475480"/>
            <wp:effectExtent l="0" t="0" r="254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4475480"/>
                    </a:xfrm>
                    <a:prstGeom prst="rect">
                      <a:avLst/>
                    </a:prstGeom>
                  </pic:spPr>
                </pic:pic>
              </a:graphicData>
            </a:graphic>
          </wp:inline>
        </w:drawing>
      </w:r>
    </w:p>
    <w:p w14:paraId="68B2C294" w14:textId="591675C7" w:rsidR="00E765CC" w:rsidRDefault="00910B8F" w:rsidP="00E765CC">
      <w:pPr>
        <w:shd w:val="clear" w:color="auto" w:fill="FFFFFF"/>
        <w:spacing w:before="186" w:after="0" w:line="240" w:lineRule="auto"/>
        <w:ind w:left="360"/>
        <w:rPr>
          <w:rFonts w:cstheme="minorHAnsi"/>
          <w:color w:val="000000"/>
          <w:sz w:val="24"/>
          <w:szCs w:val="24"/>
        </w:rPr>
      </w:pPr>
      <w:r w:rsidRPr="00910B8F">
        <w:rPr>
          <w:rFonts w:cstheme="minorHAnsi"/>
          <w:color w:val="000000"/>
          <w:sz w:val="24"/>
          <w:szCs w:val="24"/>
        </w:rPr>
        <w:t>We can see there is a slight trend present in the data</w:t>
      </w:r>
      <w:r>
        <w:rPr>
          <w:rFonts w:cstheme="minorHAnsi"/>
          <w:color w:val="000000"/>
          <w:sz w:val="24"/>
          <w:szCs w:val="24"/>
        </w:rPr>
        <w:t>.</w:t>
      </w:r>
    </w:p>
    <w:p w14:paraId="4DB12B09" w14:textId="572BC405" w:rsidR="00910B8F" w:rsidRDefault="00910B8F" w:rsidP="00E765CC">
      <w:pPr>
        <w:shd w:val="clear" w:color="auto" w:fill="FFFFFF"/>
        <w:spacing w:before="186" w:after="0" w:line="240" w:lineRule="auto"/>
        <w:ind w:left="360"/>
        <w:rPr>
          <w:rFonts w:cstheme="minorHAnsi"/>
          <w:color w:val="000000"/>
          <w:sz w:val="24"/>
          <w:szCs w:val="24"/>
        </w:rPr>
      </w:pPr>
      <w:r w:rsidRPr="00910B8F">
        <w:rPr>
          <w:rFonts w:cstheme="minorHAnsi"/>
          <w:color w:val="000000"/>
          <w:sz w:val="24"/>
          <w:szCs w:val="24"/>
        </w:rPr>
        <w:t>So</w:t>
      </w:r>
      <w:r>
        <w:rPr>
          <w:rFonts w:cstheme="minorHAnsi"/>
          <w:color w:val="000000"/>
          <w:sz w:val="24"/>
          <w:szCs w:val="24"/>
        </w:rPr>
        <w:t>,</w:t>
      </w:r>
      <w:r w:rsidRPr="00910B8F">
        <w:rPr>
          <w:rFonts w:cstheme="minorHAnsi"/>
          <w:color w:val="000000"/>
          <w:sz w:val="24"/>
          <w:szCs w:val="24"/>
        </w:rPr>
        <w:t xml:space="preserve"> we take a differencing of first order on the seasonally differenced series.</w:t>
      </w:r>
    </w:p>
    <w:p w14:paraId="4B74641A" w14:textId="0C3384BF" w:rsidR="00910B8F" w:rsidRDefault="00D73541" w:rsidP="00E765CC">
      <w:pPr>
        <w:shd w:val="clear" w:color="auto" w:fill="FFFFFF"/>
        <w:spacing w:before="186" w:after="0" w:line="240" w:lineRule="auto"/>
        <w:ind w:left="360"/>
        <w:rPr>
          <w:rFonts w:cstheme="minorHAnsi"/>
          <w:color w:val="000000"/>
          <w:sz w:val="24"/>
          <w:szCs w:val="24"/>
        </w:rPr>
      </w:pPr>
      <w:r>
        <w:rPr>
          <w:noProof/>
        </w:rPr>
        <w:drawing>
          <wp:inline distT="0" distB="0" distL="0" distR="0" wp14:anchorId="2F785254" wp14:editId="3E49CBA8">
            <wp:extent cx="6645910" cy="446024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4460240"/>
                    </a:xfrm>
                    <a:prstGeom prst="rect">
                      <a:avLst/>
                    </a:prstGeom>
                  </pic:spPr>
                </pic:pic>
              </a:graphicData>
            </a:graphic>
          </wp:inline>
        </w:drawing>
      </w:r>
    </w:p>
    <w:p w14:paraId="723C27EC" w14:textId="0C10A153" w:rsidR="00910B8F" w:rsidRDefault="00910B8F" w:rsidP="00E765CC">
      <w:pPr>
        <w:shd w:val="clear" w:color="auto" w:fill="FFFFFF"/>
        <w:spacing w:before="186" w:after="0" w:line="240" w:lineRule="auto"/>
        <w:ind w:left="360"/>
        <w:rPr>
          <w:rFonts w:cstheme="minorHAnsi"/>
          <w:color w:val="000000"/>
          <w:sz w:val="24"/>
          <w:szCs w:val="24"/>
        </w:rPr>
      </w:pPr>
      <w:r w:rsidRPr="00910B8F">
        <w:rPr>
          <w:rFonts w:cstheme="minorHAnsi"/>
          <w:color w:val="000000"/>
          <w:sz w:val="24"/>
          <w:szCs w:val="24"/>
        </w:rPr>
        <w:lastRenderedPageBreak/>
        <w:t>Checking for the stationarity of the above series:</w:t>
      </w:r>
    </w:p>
    <w:p w14:paraId="7509B1DC" w14:textId="02C5FF1A" w:rsidR="00910B8F" w:rsidRDefault="00D73541" w:rsidP="00E765CC">
      <w:pPr>
        <w:shd w:val="clear" w:color="auto" w:fill="FFFFFF"/>
        <w:spacing w:before="186" w:after="0" w:line="240" w:lineRule="auto"/>
        <w:ind w:left="360"/>
        <w:rPr>
          <w:rFonts w:cstheme="minorHAnsi"/>
          <w:color w:val="000000"/>
          <w:sz w:val="24"/>
          <w:szCs w:val="24"/>
        </w:rPr>
      </w:pPr>
      <w:r>
        <w:rPr>
          <w:noProof/>
        </w:rPr>
        <w:drawing>
          <wp:inline distT="0" distB="0" distL="0" distR="0" wp14:anchorId="00D84644" wp14:editId="2D00CEF8">
            <wp:extent cx="6645910" cy="438912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4389120"/>
                    </a:xfrm>
                    <a:prstGeom prst="rect">
                      <a:avLst/>
                    </a:prstGeom>
                  </pic:spPr>
                </pic:pic>
              </a:graphicData>
            </a:graphic>
          </wp:inline>
        </w:drawing>
      </w:r>
    </w:p>
    <w:p w14:paraId="4C29140C" w14:textId="64FB81C1" w:rsidR="00910B8F" w:rsidRDefault="00D73541" w:rsidP="00E765CC">
      <w:pPr>
        <w:shd w:val="clear" w:color="auto" w:fill="FFFFFF"/>
        <w:spacing w:before="186" w:after="0" w:line="240" w:lineRule="auto"/>
        <w:ind w:left="360"/>
        <w:rPr>
          <w:rFonts w:cstheme="minorHAnsi"/>
          <w:color w:val="000000"/>
          <w:sz w:val="24"/>
          <w:szCs w:val="24"/>
        </w:rPr>
      </w:pPr>
      <w:r>
        <w:rPr>
          <w:noProof/>
        </w:rPr>
        <w:drawing>
          <wp:inline distT="0" distB="0" distL="0" distR="0" wp14:anchorId="1FADA9B3" wp14:editId="6453F0AC">
            <wp:extent cx="4057650" cy="18002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57650" cy="1800225"/>
                    </a:xfrm>
                    <a:prstGeom prst="rect">
                      <a:avLst/>
                    </a:prstGeom>
                  </pic:spPr>
                </pic:pic>
              </a:graphicData>
            </a:graphic>
          </wp:inline>
        </w:drawing>
      </w:r>
    </w:p>
    <w:p w14:paraId="6140C5D0" w14:textId="39AFDC43" w:rsidR="007E517E" w:rsidRDefault="007E517E" w:rsidP="00E765CC">
      <w:pPr>
        <w:shd w:val="clear" w:color="auto" w:fill="FFFFFF"/>
        <w:spacing w:before="186" w:after="0" w:line="240" w:lineRule="auto"/>
        <w:ind w:left="360"/>
        <w:rPr>
          <w:rFonts w:cstheme="minorHAnsi"/>
          <w:color w:val="000000"/>
          <w:sz w:val="24"/>
          <w:szCs w:val="24"/>
        </w:rPr>
      </w:pPr>
      <w:r w:rsidRPr="007E517E">
        <w:rPr>
          <w:rFonts w:cstheme="minorHAnsi"/>
          <w:color w:val="000000"/>
          <w:sz w:val="24"/>
          <w:szCs w:val="24"/>
        </w:rPr>
        <w:t>Checking the new ACF and PACF plots for the new modified time series:</w:t>
      </w:r>
    </w:p>
    <w:p w14:paraId="2AA1BDC0" w14:textId="6560D006" w:rsidR="00B15E91" w:rsidRDefault="00B15E91" w:rsidP="00E765CC">
      <w:pPr>
        <w:shd w:val="clear" w:color="auto" w:fill="FFFFFF"/>
        <w:spacing w:before="186" w:after="0" w:line="240" w:lineRule="auto"/>
        <w:ind w:left="360"/>
        <w:rPr>
          <w:rFonts w:cstheme="minorHAnsi"/>
          <w:color w:val="000000"/>
          <w:sz w:val="24"/>
          <w:szCs w:val="24"/>
        </w:rPr>
      </w:pPr>
      <w:r>
        <w:rPr>
          <w:noProof/>
        </w:rPr>
        <w:lastRenderedPageBreak/>
        <w:drawing>
          <wp:inline distT="0" distB="0" distL="0" distR="0" wp14:anchorId="4E19696B" wp14:editId="544DD7DE">
            <wp:extent cx="6645910" cy="4438015"/>
            <wp:effectExtent l="0" t="0" r="254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4438015"/>
                    </a:xfrm>
                    <a:prstGeom prst="rect">
                      <a:avLst/>
                    </a:prstGeom>
                  </pic:spPr>
                </pic:pic>
              </a:graphicData>
            </a:graphic>
          </wp:inline>
        </w:drawing>
      </w:r>
    </w:p>
    <w:p w14:paraId="1E5566C4" w14:textId="24254611" w:rsidR="007E517E" w:rsidRDefault="00B15E91" w:rsidP="00E765CC">
      <w:pPr>
        <w:shd w:val="clear" w:color="auto" w:fill="FFFFFF"/>
        <w:spacing w:before="186" w:after="0" w:line="240" w:lineRule="auto"/>
        <w:ind w:left="360"/>
        <w:rPr>
          <w:rFonts w:cstheme="minorHAnsi"/>
          <w:color w:val="000000"/>
          <w:sz w:val="24"/>
          <w:szCs w:val="24"/>
        </w:rPr>
      </w:pPr>
      <w:r>
        <w:rPr>
          <w:noProof/>
        </w:rPr>
        <w:drawing>
          <wp:inline distT="0" distB="0" distL="0" distR="0" wp14:anchorId="44FDC986" wp14:editId="56663A4E">
            <wp:extent cx="6645910" cy="4608195"/>
            <wp:effectExtent l="0" t="0" r="254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4608195"/>
                    </a:xfrm>
                    <a:prstGeom prst="rect">
                      <a:avLst/>
                    </a:prstGeom>
                  </pic:spPr>
                </pic:pic>
              </a:graphicData>
            </a:graphic>
          </wp:inline>
        </w:drawing>
      </w:r>
    </w:p>
    <w:p w14:paraId="7AE96825" w14:textId="4CFBCB76" w:rsidR="00B15E91" w:rsidRPr="00B15E91" w:rsidRDefault="00B15E91" w:rsidP="00B15E91">
      <w:pPr>
        <w:shd w:val="clear" w:color="auto" w:fill="FFFFFF"/>
        <w:spacing w:before="186" w:after="0" w:line="240" w:lineRule="auto"/>
        <w:ind w:left="360"/>
        <w:rPr>
          <w:rFonts w:cstheme="minorHAnsi"/>
          <w:color w:val="000000"/>
          <w:sz w:val="24"/>
          <w:szCs w:val="24"/>
        </w:rPr>
      </w:pPr>
      <w:r w:rsidRPr="00B15E91">
        <w:rPr>
          <w:rFonts w:cstheme="minorHAnsi"/>
          <w:color w:val="000000"/>
          <w:sz w:val="24"/>
          <w:szCs w:val="24"/>
        </w:rPr>
        <w:t xml:space="preserve">Here both P and Q are taken as 2 as the differenced data ACF and PACF plots indicate the same. </w:t>
      </w:r>
    </w:p>
    <w:p w14:paraId="674D3F7C" w14:textId="13EC473F" w:rsidR="00B15E91" w:rsidRPr="00B15E91" w:rsidRDefault="00B15E91" w:rsidP="00B15E91">
      <w:pPr>
        <w:shd w:val="clear" w:color="auto" w:fill="FFFFFF"/>
        <w:spacing w:before="186" w:after="0" w:line="240" w:lineRule="auto"/>
        <w:ind w:left="360"/>
        <w:rPr>
          <w:rFonts w:cstheme="minorHAnsi"/>
          <w:color w:val="000000"/>
          <w:sz w:val="24"/>
          <w:szCs w:val="24"/>
        </w:rPr>
      </w:pPr>
      <w:r w:rsidRPr="00B15E91">
        <w:rPr>
          <w:rFonts w:cstheme="minorHAnsi"/>
          <w:color w:val="000000"/>
          <w:sz w:val="24"/>
          <w:szCs w:val="24"/>
        </w:rPr>
        <w:t>Seasonal differencing is taken as 2 as we have differenced the series twice.</w:t>
      </w:r>
    </w:p>
    <w:p w14:paraId="7E8E1527" w14:textId="301E906E" w:rsidR="00E26711" w:rsidRDefault="00B15E91" w:rsidP="00B15E91">
      <w:pPr>
        <w:shd w:val="clear" w:color="auto" w:fill="FFFFFF"/>
        <w:spacing w:before="186" w:after="0" w:line="240" w:lineRule="auto"/>
        <w:ind w:left="360"/>
        <w:rPr>
          <w:noProof/>
        </w:rPr>
      </w:pPr>
      <w:r w:rsidRPr="00B15E91">
        <w:rPr>
          <w:rFonts w:cstheme="minorHAnsi"/>
          <w:color w:val="000000"/>
          <w:sz w:val="24"/>
          <w:szCs w:val="24"/>
        </w:rPr>
        <w:lastRenderedPageBreak/>
        <w:t>q = 2 and p = 3 and d as 1</w:t>
      </w:r>
    </w:p>
    <w:p w14:paraId="61D34D8C" w14:textId="1C66064A" w:rsidR="00B15E91" w:rsidRDefault="00B15E91" w:rsidP="00B15E91">
      <w:pPr>
        <w:shd w:val="clear" w:color="auto" w:fill="FFFFFF"/>
        <w:spacing w:before="186" w:after="0" w:line="240" w:lineRule="auto"/>
        <w:ind w:left="360"/>
        <w:rPr>
          <w:rFonts w:cstheme="minorHAnsi"/>
          <w:color w:val="000000"/>
          <w:sz w:val="24"/>
          <w:szCs w:val="24"/>
        </w:rPr>
      </w:pPr>
      <w:r>
        <w:rPr>
          <w:noProof/>
        </w:rPr>
        <w:drawing>
          <wp:inline distT="0" distB="0" distL="0" distR="0" wp14:anchorId="110BF8A9" wp14:editId="2C4846AD">
            <wp:extent cx="6645910" cy="441960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4419600"/>
                    </a:xfrm>
                    <a:prstGeom prst="rect">
                      <a:avLst/>
                    </a:prstGeom>
                  </pic:spPr>
                </pic:pic>
              </a:graphicData>
            </a:graphic>
          </wp:inline>
        </w:drawing>
      </w:r>
    </w:p>
    <w:p w14:paraId="23C169C9" w14:textId="412167EB" w:rsidR="00E26711" w:rsidRDefault="00C0488B" w:rsidP="00E26711">
      <w:pPr>
        <w:shd w:val="clear" w:color="auto" w:fill="FFFFFF"/>
        <w:spacing w:before="186" w:after="0" w:line="240" w:lineRule="auto"/>
        <w:ind w:left="360"/>
        <w:rPr>
          <w:rFonts w:cstheme="minorHAnsi"/>
          <w:color w:val="000000"/>
          <w:sz w:val="24"/>
          <w:szCs w:val="24"/>
        </w:rPr>
      </w:pPr>
      <w:r>
        <w:rPr>
          <w:rFonts w:cstheme="minorHAnsi"/>
          <w:color w:val="000000"/>
          <w:sz w:val="24"/>
          <w:szCs w:val="24"/>
        </w:rPr>
        <w:t xml:space="preserve">The AIC values have actually </w:t>
      </w:r>
      <w:r w:rsidR="00B15E91">
        <w:rPr>
          <w:rFonts w:cstheme="minorHAnsi"/>
          <w:color w:val="000000"/>
          <w:sz w:val="24"/>
          <w:szCs w:val="24"/>
        </w:rPr>
        <w:t>de</w:t>
      </w:r>
      <w:r>
        <w:rPr>
          <w:rFonts w:cstheme="minorHAnsi"/>
          <w:color w:val="000000"/>
          <w:sz w:val="24"/>
          <w:szCs w:val="24"/>
        </w:rPr>
        <w:t xml:space="preserve">creased as compared to the previous iteration. This time the Auto regressive </w:t>
      </w:r>
      <w:r w:rsidR="00B15E91">
        <w:rPr>
          <w:rFonts w:cstheme="minorHAnsi"/>
          <w:color w:val="000000"/>
          <w:sz w:val="24"/>
          <w:szCs w:val="24"/>
        </w:rPr>
        <w:t xml:space="preserve">1 interval of period count and one interval of moving average count is important. So </w:t>
      </w:r>
      <w:proofErr w:type="gramStart"/>
      <w:r w:rsidR="00B15E91">
        <w:rPr>
          <w:rFonts w:cstheme="minorHAnsi"/>
          <w:color w:val="000000"/>
          <w:sz w:val="24"/>
          <w:szCs w:val="24"/>
        </w:rPr>
        <w:t>is</w:t>
      </w:r>
      <w:proofErr w:type="gramEnd"/>
      <w:r w:rsidR="00B15E91">
        <w:rPr>
          <w:rFonts w:cstheme="minorHAnsi"/>
          <w:color w:val="000000"/>
          <w:sz w:val="24"/>
          <w:szCs w:val="24"/>
        </w:rPr>
        <w:t xml:space="preserve"> two intervals of moving average period count is important. </w:t>
      </w:r>
      <w:r w:rsidR="000D4A2A">
        <w:rPr>
          <w:rFonts w:cstheme="minorHAnsi"/>
          <w:color w:val="000000"/>
          <w:sz w:val="24"/>
          <w:szCs w:val="24"/>
        </w:rPr>
        <w:t>The Auto Regressive seasonal count as 6 and 12 is important. So is the moving average seasonal count of 12</w:t>
      </w:r>
      <w:r>
        <w:rPr>
          <w:rFonts w:cstheme="minorHAnsi"/>
          <w:color w:val="000000"/>
          <w:sz w:val="24"/>
          <w:szCs w:val="24"/>
        </w:rPr>
        <w:t>.</w:t>
      </w:r>
      <w:r w:rsidR="000D4A2A">
        <w:rPr>
          <w:rFonts w:cstheme="minorHAnsi"/>
          <w:color w:val="000000"/>
          <w:sz w:val="24"/>
          <w:szCs w:val="24"/>
        </w:rPr>
        <w:t xml:space="preserve"> The residual sigma2 is also important.</w:t>
      </w:r>
    </w:p>
    <w:p w14:paraId="2DA6D542" w14:textId="4E0C6A32" w:rsidR="00A720A1" w:rsidRDefault="00A720A1" w:rsidP="00E26711">
      <w:pPr>
        <w:shd w:val="clear" w:color="auto" w:fill="FFFFFF"/>
        <w:spacing w:before="186" w:after="0" w:line="240" w:lineRule="auto"/>
        <w:ind w:left="360"/>
        <w:rPr>
          <w:rFonts w:cstheme="minorHAnsi"/>
          <w:color w:val="000000"/>
          <w:sz w:val="24"/>
          <w:szCs w:val="24"/>
        </w:rPr>
      </w:pPr>
      <w:r>
        <w:rPr>
          <w:rFonts w:cstheme="minorHAnsi"/>
          <w:color w:val="000000"/>
          <w:sz w:val="24"/>
          <w:szCs w:val="24"/>
        </w:rPr>
        <w:t>Plot diagnostics:</w:t>
      </w:r>
    </w:p>
    <w:p w14:paraId="4D52E82A" w14:textId="4ED9AC3B" w:rsidR="00A720A1" w:rsidRDefault="009302E4" w:rsidP="00E26711">
      <w:pPr>
        <w:shd w:val="clear" w:color="auto" w:fill="FFFFFF"/>
        <w:spacing w:before="186" w:after="0" w:line="240" w:lineRule="auto"/>
        <w:ind w:left="360"/>
        <w:rPr>
          <w:rFonts w:cstheme="minorHAnsi"/>
          <w:color w:val="000000"/>
          <w:sz w:val="24"/>
          <w:szCs w:val="24"/>
        </w:rPr>
      </w:pPr>
      <w:r>
        <w:rPr>
          <w:noProof/>
        </w:rPr>
        <w:lastRenderedPageBreak/>
        <w:drawing>
          <wp:inline distT="0" distB="0" distL="0" distR="0" wp14:anchorId="0FB122DC" wp14:editId="7B9C7E8D">
            <wp:extent cx="6645910" cy="4509135"/>
            <wp:effectExtent l="0" t="0" r="254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4509135"/>
                    </a:xfrm>
                    <a:prstGeom prst="rect">
                      <a:avLst/>
                    </a:prstGeom>
                  </pic:spPr>
                </pic:pic>
              </a:graphicData>
            </a:graphic>
          </wp:inline>
        </w:drawing>
      </w:r>
    </w:p>
    <w:p w14:paraId="135F84AC" w14:textId="1B75EF31" w:rsidR="00576FF0" w:rsidRDefault="00576FF0" w:rsidP="00576FF0">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sidRPr="00576FF0">
        <w:rPr>
          <w:rFonts w:asciiTheme="minorHAnsi" w:hAnsiTheme="minorHAnsi" w:cstheme="minorHAnsi"/>
          <w:b w:val="0"/>
          <w:bCs w:val="0"/>
          <w:color w:val="000000"/>
          <w:sz w:val="24"/>
          <w:szCs w:val="24"/>
        </w:rPr>
        <w:t>Predict on the Test Set using this model and evaluate the model</w:t>
      </w:r>
      <w:r>
        <w:rPr>
          <w:rFonts w:asciiTheme="minorHAnsi" w:hAnsiTheme="minorHAnsi" w:cstheme="minorHAnsi"/>
          <w:b w:val="0"/>
          <w:bCs w:val="0"/>
          <w:color w:val="000000"/>
          <w:sz w:val="24"/>
          <w:szCs w:val="24"/>
        </w:rPr>
        <w:t>:</w:t>
      </w:r>
    </w:p>
    <w:p w14:paraId="1665EF5D" w14:textId="0F0C662C" w:rsidR="00576FF0" w:rsidRDefault="009302E4" w:rsidP="00576FF0">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69B85AF5" wp14:editId="608652F3">
            <wp:extent cx="2324100" cy="2571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24100" cy="257175"/>
                    </a:xfrm>
                    <a:prstGeom prst="rect">
                      <a:avLst/>
                    </a:prstGeom>
                  </pic:spPr>
                </pic:pic>
              </a:graphicData>
            </a:graphic>
          </wp:inline>
        </w:drawing>
      </w:r>
    </w:p>
    <w:p w14:paraId="39E80C36" w14:textId="77777777" w:rsidR="008E7D6E" w:rsidRPr="008E7D6E" w:rsidRDefault="008E7D6E" w:rsidP="008E7D6E">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8E7D6E">
        <w:rPr>
          <w:rFonts w:asciiTheme="minorHAnsi" w:hAnsiTheme="minorHAnsi" w:cstheme="minorHAnsi"/>
          <w:color w:val="000000"/>
          <w:sz w:val="28"/>
          <w:szCs w:val="28"/>
          <w:u w:val="single"/>
        </w:rPr>
        <w:t>Automated version of an SARIMA model for which the best parameters are selected in accordance with the lowest Akaike Information Criteria (AIC) and for a seasonality as 12:</w:t>
      </w:r>
    </w:p>
    <w:p w14:paraId="03BD94C5" w14:textId="77777777" w:rsidR="00240AEA" w:rsidRDefault="00240AEA" w:rsidP="00240AEA">
      <w:pPr>
        <w:pStyle w:val="Heading3"/>
        <w:shd w:val="clear" w:color="auto" w:fill="FFFFFF"/>
        <w:spacing w:before="186" w:after="0"/>
        <w:rPr>
          <w:noProof/>
        </w:rPr>
      </w:pPr>
      <w:r w:rsidRPr="00240AEA">
        <w:rPr>
          <w:rFonts w:asciiTheme="minorHAnsi" w:hAnsiTheme="minorHAnsi" w:cstheme="minorHAnsi"/>
          <w:b w:val="0"/>
          <w:bCs w:val="0"/>
          <w:color w:val="000000"/>
          <w:sz w:val="24"/>
          <w:szCs w:val="24"/>
        </w:rPr>
        <w:t>The following loop helps us in getting a combination of different parameters of p and q in the range of 0,1,2,3.</w:t>
      </w:r>
      <w:r>
        <w:rPr>
          <w:rFonts w:asciiTheme="minorHAnsi" w:hAnsiTheme="minorHAnsi" w:cstheme="minorHAnsi"/>
          <w:b w:val="0"/>
          <w:bCs w:val="0"/>
          <w:color w:val="000000"/>
          <w:sz w:val="24"/>
          <w:szCs w:val="24"/>
        </w:rPr>
        <w:t xml:space="preserve"> </w:t>
      </w:r>
      <w:r w:rsidRPr="00240AEA">
        <w:rPr>
          <w:rFonts w:asciiTheme="minorHAnsi" w:hAnsiTheme="minorHAnsi" w:cstheme="minorHAnsi"/>
          <w:b w:val="0"/>
          <w:bCs w:val="0"/>
          <w:color w:val="000000"/>
          <w:sz w:val="24"/>
          <w:szCs w:val="24"/>
        </w:rPr>
        <w:t>We have kept the value of d as 1 as we need to take a difference of the series to make it stationary. The seasonal</w:t>
      </w:r>
      <w:r>
        <w:rPr>
          <w:rFonts w:asciiTheme="minorHAnsi" w:hAnsiTheme="minorHAnsi" w:cstheme="minorHAnsi"/>
          <w:b w:val="0"/>
          <w:bCs w:val="0"/>
          <w:color w:val="000000"/>
          <w:sz w:val="24"/>
          <w:szCs w:val="24"/>
        </w:rPr>
        <w:t xml:space="preserve"> </w:t>
      </w:r>
      <w:r w:rsidRPr="00240AEA">
        <w:rPr>
          <w:rFonts w:asciiTheme="minorHAnsi" w:hAnsiTheme="minorHAnsi" w:cstheme="minorHAnsi"/>
          <w:b w:val="0"/>
          <w:bCs w:val="0"/>
          <w:color w:val="000000"/>
          <w:sz w:val="24"/>
          <w:szCs w:val="24"/>
        </w:rPr>
        <w:t>differencing 'D' will be between 0,1 and 2.</w:t>
      </w:r>
      <w:r w:rsidRPr="00240AEA">
        <w:rPr>
          <w:noProof/>
        </w:rPr>
        <w:t xml:space="preserve"> </w:t>
      </w:r>
    </w:p>
    <w:p w14:paraId="3D8D1F05" w14:textId="559D045F" w:rsidR="008E7D6E" w:rsidRPr="00576FF0" w:rsidRDefault="00240AEA" w:rsidP="00240AEA">
      <w:pPr>
        <w:pStyle w:val="Heading3"/>
        <w:shd w:val="clear" w:color="auto" w:fill="FFFFFF"/>
        <w:spacing w:before="186" w:after="0"/>
        <w:rPr>
          <w:rFonts w:asciiTheme="minorHAnsi" w:hAnsiTheme="minorHAnsi" w:cstheme="minorHAnsi"/>
          <w:b w:val="0"/>
          <w:bCs w:val="0"/>
          <w:color w:val="000000"/>
          <w:sz w:val="24"/>
          <w:szCs w:val="24"/>
        </w:rPr>
      </w:pPr>
      <w:r>
        <w:rPr>
          <w:noProof/>
        </w:rPr>
        <w:drawing>
          <wp:inline distT="0" distB="0" distL="0" distR="0" wp14:anchorId="70B34DD9" wp14:editId="32EB28A9">
            <wp:extent cx="5219700" cy="31013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9700" cy="3101340"/>
                    </a:xfrm>
                    <a:prstGeom prst="rect">
                      <a:avLst/>
                    </a:prstGeom>
                  </pic:spPr>
                </pic:pic>
              </a:graphicData>
            </a:graphic>
          </wp:inline>
        </w:drawing>
      </w:r>
    </w:p>
    <w:p w14:paraId="237D6BE9" w14:textId="7513CC8B" w:rsidR="00A720A1" w:rsidRDefault="00A2426D" w:rsidP="00E26711">
      <w:pPr>
        <w:shd w:val="clear" w:color="auto" w:fill="FFFFFF"/>
        <w:spacing w:before="186" w:after="0" w:line="240" w:lineRule="auto"/>
        <w:ind w:left="360"/>
        <w:rPr>
          <w:rFonts w:cstheme="minorHAnsi"/>
          <w:color w:val="000000"/>
          <w:sz w:val="24"/>
          <w:szCs w:val="24"/>
        </w:rPr>
      </w:pPr>
      <w:r>
        <w:rPr>
          <w:rFonts w:cstheme="minorHAnsi"/>
          <w:color w:val="000000"/>
          <w:sz w:val="24"/>
          <w:szCs w:val="24"/>
        </w:rPr>
        <w:lastRenderedPageBreak/>
        <w:t>We then list the best combinations of the parameters based on the lowest AIC:</w:t>
      </w:r>
    </w:p>
    <w:p w14:paraId="139AEE75" w14:textId="46D2A8FB" w:rsidR="00A2426D" w:rsidRDefault="00240AEA" w:rsidP="00E26711">
      <w:pPr>
        <w:shd w:val="clear" w:color="auto" w:fill="FFFFFF"/>
        <w:spacing w:before="186" w:after="0" w:line="240" w:lineRule="auto"/>
        <w:ind w:left="360"/>
        <w:rPr>
          <w:rFonts w:cstheme="minorHAnsi"/>
          <w:color w:val="000000"/>
          <w:sz w:val="24"/>
          <w:szCs w:val="24"/>
        </w:rPr>
      </w:pPr>
      <w:r>
        <w:rPr>
          <w:noProof/>
        </w:rPr>
        <w:drawing>
          <wp:inline distT="0" distB="0" distL="0" distR="0" wp14:anchorId="1AA982D9" wp14:editId="740D7441">
            <wp:extent cx="2867025" cy="17526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67025" cy="1752600"/>
                    </a:xfrm>
                    <a:prstGeom prst="rect">
                      <a:avLst/>
                    </a:prstGeom>
                  </pic:spPr>
                </pic:pic>
              </a:graphicData>
            </a:graphic>
          </wp:inline>
        </w:drawing>
      </w:r>
    </w:p>
    <w:p w14:paraId="5450E168" w14:textId="0CCA1446" w:rsidR="00A2426D" w:rsidRDefault="00240AEA" w:rsidP="00E26711">
      <w:pPr>
        <w:shd w:val="clear" w:color="auto" w:fill="FFFFFF"/>
        <w:spacing w:before="186" w:after="0" w:line="240" w:lineRule="auto"/>
        <w:ind w:left="360"/>
        <w:rPr>
          <w:rFonts w:cstheme="minorHAnsi"/>
          <w:color w:val="000000"/>
          <w:sz w:val="24"/>
          <w:szCs w:val="24"/>
        </w:rPr>
      </w:pPr>
      <w:r>
        <w:rPr>
          <w:noProof/>
        </w:rPr>
        <w:drawing>
          <wp:inline distT="0" distB="0" distL="0" distR="0" wp14:anchorId="3F7871E9" wp14:editId="3AC14D32">
            <wp:extent cx="6645910" cy="477012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4770120"/>
                    </a:xfrm>
                    <a:prstGeom prst="rect">
                      <a:avLst/>
                    </a:prstGeom>
                  </pic:spPr>
                </pic:pic>
              </a:graphicData>
            </a:graphic>
          </wp:inline>
        </w:drawing>
      </w:r>
    </w:p>
    <w:p w14:paraId="01EEE486" w14:textId="459C282A" w:rsidR="00A87479" w:rsidRDefault="00A87479" w:rsidP="00A87479">
      <w:pPr>
        <w:shd w:val="clear" w:color="auto" w:fill="FFFFFF"/>
        <w:spacing w:before="186" w:after="0" w:line="240" w:lineRule="auto"/>
        <w:ind w:left="360"/>
        <w:rPr>
          <w:rFonts w:cstheme="minorHAnsi"/>
          <w:color w:val="000000"/>
          <w:sz w:val="24"/>
          <w:szCs w:val="24"/>
        </w:rPr>
      </w:pPr>
      <w:r w:rsidRPr="00A87479">
        <w:rPr>
          <w:rFonts w:cstheme="minorHAnsi"/>
          <w:color w:val="000000"/>
          <w:sz w:val="24"/>
          <w:szCs w:val="24"/>
        </w:rPr>
        <w:t>Predict on the Test Set using this model and evaluate the model:</w:t>
      </w:r>
    </w:p>
    <w:p w14:paraId="12BDB9D6" w14:textId="2A11CFB4" w:rsidR="00240AEA" w:rsidRDefault="00240AEA" w:rsidP="00A87479">
      <w:pPr>
        <w:shd w:val="clear" w:color="auto" w:fill="FFFFFF"/>
        <w:spacing w:before="186" w:after="0" w:line="240" w:lineRule="auto"/>
        <w:ind w:left="360"/>
        <w:rPr>
          <w:rFonts w:cstheme="minorHAnsi"/>
          <w:color w:val="000000"/>
          <w:sz w:val="24"/>
          <w:szCs w:val="24"/>
        </w:rPr>
      </w:pPr>
      <w:r>
        <w:rPr>
          <w:rFonts w:cstheme="minorHAnsi"/>
          <w:color w:val="000000"/>
          <w:sz w:val="24"/>
          <w:szCs w:val="24"/>
        </w:rPr>
        <w:t>Plot diagnostics:</w:t>
      </w:r>
    </w:p>
    <w:p w14:paraId="0859F11B" w14:textId="4484E993" w:rsidR="00240AEA" w:rsidRDefault="00240AEA" w:rsidP="00A87479">
      <w:pPr>
        <w:shd w:val="clear" w:color="auto" w:fill="FFFFFF"/>
        <w:spacing w:before="186" w:after="0" w:line="240" w:lineRule="auto"/>
        <w:ind w:left="360"/>
        <w:rPr>
          <w:rFonts w:cstheme="minorHAnsi"/>
          <w:color w:val="000000"/>
          <w:sz w:val="24"/>
          <w:szCs w:val="24"/>
        </w:rPr>
      </w:pPr>
      <w:r>
        <w:rPr>
          <w:noProof/>
        </w:rPr>
        <w:lastRenderedPageBreak/>
        <w:drawing>
          <wp:inline distT="0" distB="0" distL="0" distR="0" wp14:anchorId="3A017B3A" wp14:editId="00FA2E14">
            <wp:extent cx="6645910" cy="459676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4596765"/>
                    </a:xfrm>
                    <a:prstGeom prst="rect">
                      <a:avLst/>
                    </a:prstGeom>
                  </pic:spPr>
                </pic:pic>
              </a:graphicData>
            </a:graphic>
          </wp:inline>
        </w:drawing>
      </w:r>
    </w:p>
    <w:p w14:paraId="4BC0ED36" w14:textId="108D3B3C" w:rsidR="00A87479" w:rsidRDefault="00A87479" w:rsidP="00A87479">
      <w:pPr>
        <w:shd w:val="clear" w:color="auto" w:fill="FFFFFF"/>
        <w:spacing w:before="186" w:after="0" w:line="240" w:lineRule="auto"/>
        <w:ind w:left="360"/>
        <w:rPr>
          <w:rFonts w:cstheme="minorHAnsi"/>
          <w:color w:val="000000"/>
          <w:sz w:val="24"/>
          <w:szCs w:val="24"/>
        </w:rPr>
      </w:pPr>
      <w:r>
        <w:rPr>
          <w:rFonts w:cstheme="minorHAnsi"/>
          <w:color w:val="000000"/>
          <w:sz w:val="24"/>
          <w:szCs w:val="24"/>
        </w:rPr>
        <w:t>The head of the mean predicted values, the upper confidence intervals and the lower confidence intervals are as follows:</w:t>
      </w:r>
    </w:p>
    <w:p w14:paraId="49D3364C" w14:textId="046C30E3" w:rsidR="00A87479" w:rsidRDefault="00A87479" w:rsidP="00A87479">
      <w:pPr>
        <w:shd w:val="clear" w:color="auto" w:fill="FFFFFF"/>
        <w:spacing w:before="186" w:after="0" w:line="240" w:lineRule="auto"/>
        <w:ind w:left="360"/>
        <w:rPr>
          <w:rFonts w:cstheme="minorHAnsi"/>
          <w:color w:val="000000"/>
          <w:sz w:val="24"/>
          <w:szCs w:val="24"/>
        </w:rPr>
      </w:pPr>
    </w:p>
    <w:p w14:paraId="01E51F15" w14:textId="794D99DF" w:rsidR="00A87479" w:rsidRDefault="00240AEA" w:rsidP="00A87479">
      <w:pPr>
        <w:shd w:val="clear" w:color="auto" w:fill="FFFFFF"/>
        <w:spacing w:before="186" w:after="0" w:line="240" w:lineRule="auto"/>
        <w:ind w:left="360"/>
        <w:rPr>
          <w:rFonts w:cstheme="minorHAnsi"/>
          <w:color w:val="000000"/>
          <w:sz w:val="24"/>
          <w:szCs w:val="24"/>
        </w:rPr>
      </w:pPr>
      <w:r>
        <w:rPr>
          <w:noProof/>
        </w:rPr>
        <w:drawing>
          <wp:inline distT="0" distB="0" distL="0" distR="0" wp14:anchorId="147AC1F3" wp14:editId="446F34E9">
            <wp:extent cx="5114925" cy="17526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14925" cy="1752600"/>
                    </a:xfrm>
                    <a:prstGeom prst="rect">
                      <a:avLst/>
                    </a:prstGeom>
                  </pic:spPr>
                </pic:pic>
              </a:graphicData>
            </a:graphic>
          </wp:inline>
        </w:drawing>
      </w:r>
    </w:p>
    <w:p w14:paraId="3114E7F0" w14:textId="1E30C295" w:rsidR="00240AEA" w:rsidRDefault="00240AEA" w:rsidP="00A87479">
      <w:pPr>
        <w:shd w:val="clear" w:color="auto" w:fill="FFFFFF"/>
        <w:spacing w:before="186" w:after="0" w:line="240" w:lineRule="auto"/>
        <w:ind w:left="360"/>
        <w:rPr>
          <w:rFonts w:cstheme="minorHAnsi"/>
          <w:color w:val="000000"/>
          <w:sz w:val="24"/>
          <w:szCs w:val="24"/>
        </w:rPr>
      </w:pPr>
      <w:r>
        <w:rPr>
          <w:noProof/>
        </w:rPr>
        <w:drawing>
          <wp:inline distT="0" distB="0" distL="0" distR="0" wp14:anchorId="544226C5" wp14:editId="08D63EB8">
            <wp:extent cx="2686050" cy="2857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86050" cy="285750"/>
                    </a:xfrm>
                    <a:prstGeom prst="rect">
                      <a:avLst/>
                    </a:prstGeom>
                  </pic:spPr>
                </pic:pic>
              </a:graphicData>
            </a:graphic>
          </wp:inline>
        </w:drawing>
      </w:r>
    </w:p>
    <w:p w14:paraId="4FA58846" w14:textId="7CEF9996" w:rsidR="00240AEA" w:rsidRDefault="00240AEA" w:rsidP="00A87479">
      <w:pPr>
        <w:shd w:val="clear" w:color="auto" w:fill="FFFFFF"/>
        <w:spacing w:before="186" w:after="0" w:line="240" w:lineRule="auto"/>
        <w:ind w:left="360"/>
        <w:rPr>
          <w:rFonts w:cstheme="minorHAnsi"/>
          <w:color w:val="000000"/>
          <w:sz w:val="24"/>
          <w:szCs w:val="24"/>
        </w:rPr>
      </w:pPr>
      <w:r>
        <w:rPr>
          <w:rFonts w:cstheme="minorHAnsi"/>
          <w:color w:val="000000"/>
          <w:sz w:val="24"/>
          <w:szCs w:val="24"/>
        </w:rPr>
        <w:t>This is the lowest RMSE we have achieved so far.</w:t>
      </w:r>
    </w:p>
    <w:p w14:paraId="3961EBD6" w14:textId="7B70DFC3" w:rsidR="00F524A0" w:rsidRDefault="00F524A0" w:rsidP="00F524A0">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F524A0">
        <w:rPr>
          <w:rFonts w:asciiTheme="minorHAnsi" w:hAnsiTheme="minorHAnsi" w:cstheme="minorHAnsi"/>
          <w:color w:val="000000"/>
          <w:sz w:val="28"/>
          <w:szCs w:val="28"/>
          <w:u w:val="single"/>
        </w:rPr>
        <w:t>ACF and PACF plot of the time series data with the seasonality as 12:</w:t>
      </w:r>
    </w:p>
    <w:p w14:paraId="34453C0B" w14:textId="3570D2A8" w:rsidR="00037AD4" w:rsidRDefault="00037AD4" w:rsidP="00F524A0">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rFonts w:asciiTheme="minorHAnsi" w:hAnsiTheme="minorHAnsi" w:cstheme="minorHAnsi"/>
          <w:color w:val="000000"/>
          <w:sz w:val="28"/>
          <w:szCs w:val="28"/>
          <w:u w:val="single"/>
        </w:rPr>
        <w:t>S</w:t>
      </w:r>
      <w:r w:rsidRPr="00037AD4">
        <w:rPr>
          <w:rFonts w:asciiTheme="minorHAnsi" w:hAnsiTheme="minorHAnsi" w:cstheme="minorHAnsi"/>
          <w:color w:val="000000"/>
          <w:sz w:val="28"/>
          <w:szCs w:val="28"/>
          <w:u w:val="single"/>
        </w:rPr>
        <w:t xml:space="preserve">easonally differenced </w:t>
      </w:r>
      <w:r>
        <w:rPr>
          <w:rFonts w:asciiTheme="minorHAnsi" w:hAnsiTheme="minorHAnsi" w:cstheme="minorHAnsi"/>
          <w:color w:val="000000"/>
          <w:sz w:val="28"/>
          <w:szCs w:val="28"/>
          <w:u w:val="single"/>
        </w:rPr>
        <w:t xml:space="preserve">time </w:t>
      </w:r>
      <w:r w:rsidRPr="00037AD4">
        <w:rPr>
          <w:rFonts w:asciiTheme="minorHAnsi" w:hAnsiTheme="minorHAnsi" w:cstheme="minorHAnsi"/>
          <w:color w:val="000000"/>
          <w:sz w:val="28"/>
          <w:szCs w:val="28"/>
          <w:u w:val="single"/>
        </w:rPr>
        <w:t>series</w:t>
      </w:r>
      <w:r>
        <w:rPr>
          <w:rFonts w:asciiTheme="minorHAnsi" w:hAnsiTheme="minorHAnsi" w:cstheme="minorHAnsi"/>
          <w:color w:val="000000"/>
          <w:sz w:val="28"/>
          <w:szCs w:val="28"/>
          <w:u w:val="single"/>
        </w:rPr>
        <w:t>:</w:t>
      </w:r>
    </w:p>
    <w:p w14:paraId="2918BA7B" w14:textId="614410F1" w:rsidR="00F524A0" w:rsidRDefault="00240AEA" w:rsidP="00F524A0">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lastRenderedPageBreak/>
        <w:drawing>
          <wp:inline distT="0" distB="0" distL="0" distR="0" wp14:anchorId="0B4AE9EF" wp14:editId="5CBE2872">
            <wp:extent cx="6645910" cy="4510405"/>
            <wp:effectExtent l="0" t="0" r="254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4510405"/>
                    </a:xfrm>
                    <a:prstGeom prst="rect">
                      <a:avLst/>
                    </a:prstGeom>
                  </pic:spPr>
                </pic:pic>
              </a:graphicData>
            </a:graphic>
          </wp:inline>
        </w:drawing>
      </w:r>
    </w:p>
    <w:p w14:paraId="0781FABA" w14:textId="6D63F769" w:rsidR="00037AD4" w:rsidRDefault="00037AD4" w:rsidP="00F524A0">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sidRPr="00037AD4">
        <w:rPr>
          <w:rFonts w:asciiTheme="minorHAnsi" w:hAnsiTheme="minorHAnsi" w:cstheme="minorHAnsi"/>
          <w:b w:val="0"/>
          <w:bCs w:val="0"/>
          <w:color w:val="000000"/>
          <w:sz w:val="24"/>
          <w:szCs w:val="24"/>
        </w:rPr>
        <w:t>We can see there is a slight trend present in the data</w:t>
      </w:r>
      <w:r>
        <w:rPr>
          <w:rFonts w:asciiTheme="minorHAnsi" w:hAnsiTheme="minorHAnsi" w:cstheme="minorHAnsi"/>
          <w:b w:val="0"/>
          <w:bCs w:val="0"/>
          <w:color w:val="000000"/>
          <w:sz w:val="24"/>
          <w:szCs w:val="24"/>
        </w:rPr>
        <w:t>.</w:t>
      </w:r>
    </w:p>
    <w:p w14:paraId="2F1770AE" w14:textId="09E8B802" w:rsidR="00037AD4" w:rsidRDefault="00037AD4" w:rsidP="00F524A0">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sidRPr="00037AD4">
        <w:rPr>
          <w:rFonts w:asciiTheme="minorHAnsi" w:hAnsiTheme="minorHAnsi" w:cstheme="minorHAnsi"/>
          <w:b w:val="0"/>
          <w:bCs w:val="0"/>
          <w:color w:val="000000"/>
          <w:sz w:val="24"/>
          <w:szCs w:val="24"/>
        </w:rPr>
        <w:t>So</w:t>
      </w:r>
      <w:r>
        <w:rPr>
          <w:rFonts w:asciiTheme="minorHAnsi" w:hAnsiTheme="minorHAnsi" w:cstheme="minorHAnsi"/>
          <w:b w:val="0"/>
          <w:bCs w:val="0"/>
          <w:color w:val="000000"/>
          <w:sz w:val="24"/>
          <w:szCs w:val="24"/>
        </w:rPr>
        <w:t>,</w:t>
      </w:r>
      <w:r w:rsidRPr="00037AD4">
        <w:rPr>
          <w:rFonts w:asciiTheme="minorHAnsi" w:hAnsiTheme="minorHAnsi" w:cstheme="minorHAnsi"/>
          <w:b w:val="0"/>
          <w:bCs w:val="0"/>
          <w:color w:val="000000"/>
          <w:sz w:val="24"/>
          <w:szCs w:val="24"/>
        </w:rPr>
        <w:t xml:space="preserve"> we take a differencing of first order on the seasonally differenced series.</w:t>
      </w:r>
    </w:p>
    <w:p w14:paraId="4AED3A77" w14:textId="661DAF2C" w:rsidR="00037AD4" w:rsidRDefault="00240AEA" w:rsidP="00F524A0">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1BD62486" wp14:editId="2E3EFB92">
            <wp:extent cx="6645910" cy="448246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4482465"/>
                    </a:xfrm>
                    <a:prstGeom prst="rect">
                      <a:avLst/>
                    </a:prstGeom>
                  </pic:spPr>
                </pic:pic>
              </a:graphicData>
            </a:graphic>
          </wp:inline>
        </w:drawing>
      </w:r>
    </w:p>
    <w:p w14:paraId="687BB7C2" w14:textId="3C4FD993" w:rsidR="00B87973" w:rsidRDefault="00EF1038" w:rsidP="00F524A0">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sidRPr="00EF1038">
        <w:rPr>
          <w:rFonts w:asciiTheme="minorHAnsi" w:hAnsiTheme="minorHAnsi" w:cstheme="minorHAnsi"/>
          <w:b w:val="0"/>
          <w:bCs w:val="0"/>
          <w:color w:val="000000"/>
          <w:sz w:val="24"/>
          <w:szCs w:val="24"/>
        </w:rPr>
        <w:lastRenderedPageBreak/>
        <w:t>Checking for the stationarity of the above series:</w:t>
      </w:r>
    </w:p>
    <w:p w14:paraId="5E5AAA40" w14:textId="3B8B95B2" w:rsidR="00EF1038" w:rsidRDefault="002D1706" w:rsidP="00F524A0">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74FAAC25" wp14:editId="5DF01F0A">
            <wp:extent cx="6645910" cy="445770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4457700"/>
                    </a:xfrm>
                    <a:prstGeom prst="rect">
                      <a:avLst/>
                    </a:prstGeom>
                  </pic:spPr>
                </pic:pic>
              </a:graphicData>
            </a:graphic>
          </wp:inline>
        </w:drawing>
      </w:r>
    </w:p>
    <w:p w14:paraId="6D9D684C" w14:textId="6DD3EFD5" w:rsidR="00600449" w:rsidRPr="00037AD4" w:rsidRDefault="002D1706" w:rsidP="00F524A0">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76A4A2A1" wp14:editId="24FFFC31">
            <wp:extent cx="3857625" cy="18954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57625" cy="1895475"/>
                    </a:xfrm>
                    <a:prstGeom prst="rect">
                      <a:avLst/>
                    </a:prstGeom>
                  </pic:spPr>
                </pic:pic>
              </a:graphicData>
            </a:graphic>
          </wp:inline>
        </w:drawing>
      </w:r>
    </w:p>
    <w:p w14:paraId="63CFE6C9" w14:textId="7203C4F2" w:rsidR="00F524A0" w:rsidRDefault="003121A9" w:rsidP="00F524A0">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3121A9">
        <w:rPr>
          <w:rFonts w:asciiTheme="minorHAnsi" w:hAnsiTheme="minorHAnsi" w:cstheme="minorHAnsi"/>
          <w:color w:val="000000"/>
          <w:sz w:val="28"/>
          <w:szCs w:val="28"/>
          <w:u w:val="single"/>
        </w:rPr>
        <w:t>Checking the new ACF and PACF plots for the new modified time series:</w:t>
      </w:r>
    </w:p>
    <w:p w14:paraId="15A77A84" w14:textId="13A58123" w:rsidR="003121A9" w:rsidRDefault="002D1706" w:rsidP="00F524A0">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lastRenderedPageBreak/>
        <w:drawing>
          <wp:inline distT="0" distB="0" distL="0" distR="0" wp14:anchorId="4F57CBF8" wp14:editId="3502BFA7">
            <wp:extent cx="6645910" cy="4508500"/>
            <wp:effectExtent l="0" t="0" r="254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4508500"/>
                    </a:xfrm>
                    <a:prstGeom prst="rect">
                      <a:avLst/>
                    </a:prstGeom>
                  </pic:spPr>
                </pic:pic>
              </a:graphicData>
            </a:graphic>
          </wp:inline>
        </w:drawing>
      </w:r>
    </w:p>
    <w:p w14:paraId="3B8414D0" w14:textId="0208EFCE" w:rsidR="00E8042E" w:rsidRDefault="002D1706" w:rsidP="00F524A0">
      <w:pPr>
        <w:pStyle w:val="Heading3"/>
        <w:shd w:val="clear" w:color="auto" w:fill="FFFFFF"/>
        <w:spacing w:before="186" w:beforeAutospacing="0" w:after="0" w:afterAutospacing="0"/>
        <w:rPr>
          <w:rFonts w:asciiTheme="minorHAnsi" w:hAnsiTheme="minorHAnsi" w:cstheme="minorHAnsi"/>
          <w:color w:val="000000"/>
          <w:sz w:val="28"/>
          <w:szCs w:val="28"/>
          <w:u w:val="single"/>
        </w:rPr>
      </w:pPr>
      <w:r>
        <w:rPr>
          <w:noProof/>
        </w:rPr>
        <w:drawing>
          <wp:inline distT="0" distB="0" distL="0" distR="0" wp14:anchorId="2BE461DE" wp14:editId="3A1E3E36">
            <wp:extent cx="6645910" cy="455422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4554220"/>
                    </a:xfrm>
                    <a:prstGeom prst="rect">
                      <a:avLst/>
                    </a:prstGeom>
                  </pic:spPr>
                </pic:pic>
              </a:graphicData>
            </a:graphic>
          </wp:inline>
        </w:drawing>
      </w:r>
    </w:p>
    <w:p w14:paraId="053F66E2" w14:textId="45C24CA4" w:rsidR="00E8042E" w:rsidRDefault="006871CC" w:rsidP="006871CC">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 xml:space="preserve">We run the SARIMAX model with the following parameters: </w:t>
      </w:r>
      <w:r w:rsidRPr="006871CC">
        <w:rPr>
          <w:rFonts w:asciiTheme="minorHAnsi" w:hAnsiTheme="minorHAnsi" w:cstheme="minorHAnsi"/>
          <w:b w:val="0"/>
          <w:bCs w:val="0"/>
          <w:color w:val="000000"/>
          <w:sz w:val="24"/>
          <w:szCs w:val="24"/>
        </w:rPr>
        <w:t xml:space="preserve">Here, P = 2 and Q = </w:t>
      </w:r>
      <w:proofErr w:type="gramStart"/>
      <w:r w:rsidRPr="006871CC">
        <w:rPr>
          <w:rFonts w:asciiTheme="minorHAnsi" w:hAnsiTheme="minorHAnsi" w:cstheme="minorHAnsi"/>
          <w:b w:val="0"/>
          <w:bCs w:val="0"/>
          <w:color w:val="000000"/>
          <w:sz w:val="24"/>
          <w:szCs w:val="24"/>
        </w:rPr>
        <w:t>1 ,</w:t>
      </w:r>
      <w:proofErr w:type="gramEnd"/>
      <w:r w:rsidRPr="006871CC">
        <w:rPr>
          <w:rFonts w:asciiTheme="minorHAnsi" w:hAnsiTheme="minorHAnsi" w:cstheme="minorHAnsi"/>
          <w:b w:val="0"/>
          <w:bCs w:val="0"/>
          <w:color w:val="000000"/>
          <w:sz w:val="24"/>
          <w:szCs w:val="24"/>
        </w:rPr>
        <w:t xml:space="preserve"> p = 4 and q = </w:t>
      </w:r>
      <w:r w:rsidR="002D1706">
        <w:rPr>
          <w:rFonts w:asciiTheme="minorHAnsi" w:hAnsiTheme="minorHAnsi" w:cstheme="minorHAnsi"/>
          <w:b w:val="0"/>
          <w:bCs w:val="0"/>
          <w:color w:val="000000"/>
          <w:sz w:val="24"/>
          <w:szCs w:val="24"/>
        </w:rPr>
        <w:t>1</w:t>
      </w:r>
    </w:p>
    <w:p w14:paraId="4E17977C" w14:textId="1C79AD5C" w:rsidR="006871CC" w:rsidRDefault="002D1706" w:rsidP="006871CC">
      <w:pPr>
        <w:pStyle w:val="Heading3"/>
        <w:shd w:val="clear" w:color="auto" w:fill="FFFFFF"/>
        <w:spacing w:before="186" w:after="0"/>
        <w:rPr>
          <w:rFonts w:asciiTheme="minorHAnsi" w:hAnsiTheme="minorHAnsi" w:cstheme="minorHAnsi"/>
          <w:b w:val="0"/>
          <w:bCs w:val="0"/>
          <w:color w:val="000000"/>
          <w:sz w:val="24"/>
          <w:szCs w:val="24"/>
        </w:rPr>
      </w:pPr>
      <w:r>
        <w:rPr>
          <w:noProof/>
        </w:rPr>
        <w:lastRenderedPageBreak/>
        <w:drawing>
          <wp:inline distT="0" distB="0" distL="0" distR="0" wp14:anchorId="02FC5155" wp14:editId="45C52042">
            <wp:extent cx="6645910" cy="4763770"/>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4763770"/>
                    </a:xfrm>
                    <a:prstGeom prst="rect">
                      <a:avLst/>
                    </a:prstGeom>
                  </pic:spPr>
                </pic:pic>
              </a:graphicData>
            </a:graphic>
          </wp:inline>
        </w:drawing>
      </w:r>
    </w:p>
    <w:p w14:paraId="7207900E" w14:textId="1728E6FF" w:rsidR="00286859" w:rsidRDefault="00913FAF" w:rsidP="006871CC">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 xml:space="preserve">The AIC is </w:t>
      </w:r>
      <w:r w:rsidR="002D1706">
        <w:rPr>
          <w:rFonts w:asciiTheme="minorHAnsi" w:hAnsiTheme="minorHAnsi" w:cstheme="minorHAnsi"/>
          <w:b w:val="0"/>
          <w:bCs w:val="0"/>
          <w:color w:val="000000"/>
          <w:sz w:val="24"/>
          <w:szCs w:val="24"/>
        </w:rPr>
        <w:t>1706.423</w:t>
      </w:r>
      <w:r>
        <w:rPr>
          <w:rFonts w:asciiTheme="minorHAnsi" w:hAnsiTheme="minorHAnsi" w:cstheme="minorHAnsi"/>
          <w:b w:val="0"/>
          <w:bCs w:val="0"/>
          <w:color w:val="000000"/>
          <w:sz w:val="24"/>
          <w:szCs w:val="24"/>
        </w:rPr>
        <w:t xml:space="preserve"> in this combination which is higher than that of the previous model. In this model, the moving average period count and two intervals of period count are shown to be important. The Auto regressive seasonal one period count and two intervals of period count are shown to be important. The sigma2 is also shown to be important in this case which is the estimate of the variance of the error term.</w:t>
      </w:r>
      <w:r w:rsidR="00286859">
        <w:rPr>
          <w:rFonts w:asciiTheme="minorHAnsi" w:hAnsiTheme="minorHAnsi" w:cstheme="minorHAnsi"/>
          <w:b w:val="0"/>
          <w:bCs w:val="0"/>
          <w:color w:val="000000"/>
          <w:sz w:val="24"/>
          <w:szCs w:val="24"/>
        </w:rPr>
        <w:t xml:space="preserve"> Also, the </w:t>
      </w:r>
      <w:proofErr w:type="spellStart"/>
      <w:r w:rsidR="00286859">
        <w:rPr>
          <w:rFonts w:asciiTheme="minorHAnsi" w:hAnsiTheme="minorHAnsi" w:cstheme="minorHAnsi"/>
          <w:b w:val="0"/>
          <w:bCs w:val="0"/>
          <w:color w:val="000000"/>
          <w:sz w:val="24"/>
          <w:szCs w:val="24"/>
        </w:rPr>
        <w:t>Jarque-Bera</w:t>
      </w:r>
      <w:proofErr w:type="spellEnd"/>
      <w:r w:rsidR="00286859">
        <w:rPr>
          <w:rFonts w:asciiTheme="minorHAnsi" w:hAnsiTheme="minorHAnsi" w:cstheme="minorHAnsi"/>
          <w:b w:val="0"/>
          <w:bCs w:val="0"/>
          <w:color w:val="000000"/>
          <w:sz w:val="24"/>
          <w:szCs w:val="24"/>
        </w:rPr>
        <w:t xml:space="preserve"> (JB) test for the normality is shown, the hypothesis of the test is as follows:</w:t>
      </w:r>
    </w:p>
    <w:p w14:paraId="4F95A3E0" w14:textId="79FEC8DD" w:rsidR="00286859" w:rsidRPr="00286859" w:rsidRDefault="00286859" w:rsidP="006871CC">
      <w:pPr>
        <w:pStyle w:val="Heading3"/>
        <w:shd w:val="clear" w:color="auto" w:fill="FFFFFF"/>
        <w:spacing w:before="186" w:after="0"/>
        <w:rPr>
          <w:rFonts w:asciiTheme="minorHAnsi" w:hAnsiTheme="minorHAnsi" w:cstheme="minorHAnsi"/>
          <w:b w:val="0"/>
          <w:bCs w:val="0"/>
          <w:color w:val="111111"/>
          <w:sz w:val="24"/>
          <w:szCs w:val="24"/>
          <w:shd w:val="clear" w:color="auto" w:fill="FFFFFF"/>
        </w:rPr>
      </w:pPr>
      <w:proofErr w:type="gramStart"/>
      <w:r w:rsidRPr="00286859">
        <w:rPr>
          <w:rFonts w:asciiTheme="minorHAnsi" w:hAnsiTheme="minorHAnsi" w:cstheme="minorHAnsi"/>
          <w:b w:val="0"/>
          <w:bCs w:val="0"/>
          <w:color w:val="111111"/>
          <w:sz w:val="24"/>
          <w:szCs w:val="24"/>
          <w:shd w:val="clear" w:color="auto" w:fill="FFFFFF"/>
        </w:rPr>
        <w:t>JB(</w:t>
      </w:r>
      <w:proofErr w:type="gramEnd"/>
      <w:r w:rsidRPr="00286859">
        <w:rPr>
          <w:rFonts w:asciiTheme="minorHAnsi" w:hAnsiTheme="minorHAnsi" w:cstheme="minorHAnsi"/>
          <w:b w:val="0"/>
          <w:bCs w:val="0"/>
          <w:color w:val="111111"/>
          <w:sz w:val="24"/>
          <w:szCs w:val="24"/>
          <w:shd w:val="clear" w:color="auto" w:fill="FFFFFF"/>
        </w:rPr>
        <w:t>P</w:t>
      </w:r>
      <w:r w:rsidR="004746AF">
        <w:rPr>
          <w:rFonts w:asciiTheme="minorHAnsi" w:hAnsiTheme="minorHAnsi" w:cstheme="minorHAnsi"/>
          <w:b w:val="0"/>
          <w:bCs w:val="0"/>
          <w:color w:val="111111"/>
          <w:sz w:val="24"/>
          <w:szCs w:val="24"/>
          <w:shd w:val="clear" w:color="auto" w:fill="FFFFFF"/>
        </w:rPr>
        <w:t xml:space="preserve"> </w:t>
      </w:r>
      <w:r w:rsidRPr="00286859">
        <w:rPr>
          <w:rFonts w:asciiTheme="minorHAnsi" w:hAnsiTheme="minorHAnsi" w:cstheme="minorHAnsi"/>
          <w:b w:val="0"/>
          <w:bCs w:val="0"/>
          <w:color w:val="111111"/>
          <w:sz w:val="24"/>
          <w:szCs w:val="24"/>
          <w:shd w:val="clear" w:color="auto" w:fill="FFFFFF"/>
        </w:rPr>
        <w:t>Value&gt;0.05)= Accept H</w:t>
      </w:r>
      <w:r w:rsidR="004746AF">
        <w:rPr>
          <w:rFonts w:asciiTheme="minorHAnsi" w:hAnsiTheme="minorHAnsi" w:cstheme="minorHAnsi"/>
          <w:b w:val="0"/>
          <w:bCs w:val="0"/>
          <w:color w:val="111111"/>
          <w:sz w:val="24"/>
          <w:szCs w:val="24"/>
          <w:shd w:val="clear" w:color="auto" w:fill="FFFFFF"/>
        </w:rPr>
        <w:t>0</w:t>
      </w:r>
      <w:r w:rsidRPr="00286859">
        <w:rPr>
          <w:rFonts w:asciiTheme="minorHAnsi" w:hAnsiTheme="minorHAnsi" w:cstheme="minorHAnsi"/>
          <w:b w:val="0"/>
          <w:bCs w:val="0"/>
          <w:color w:val="111111"/>
          <w:sz w:val="24"/>
          <w:szCs w:val="24"/>
          <w:shd w:val="clear" w:color="auto" w:fill="FFFFFF"/>
        </w:rPr>
        <w:t xml:space="preserve"> (Normal Distribution)</w:t>
      </w:r>
      <w:r w:rsidR="004746AF">
        <w:rPr>
          <w:rFonts w:asciiTheme="minorHAnsi" w:hAnsiTheme="minorHAnsi" w:cstheme="minorHAnsi"/>
          <w:b w:val="0"/>
          <w:bCs w:val="0"/>
          <w:color w:val="111111"/>
          <w:sz w:val="24"/>
          <w:szCs w:val="24"/>
          <w:shd w:val="clear" w:color="auto" w:fill="FFFFFF"/>
        </w:rPr>
        <w:t xml:space="preserve"> – Null Hypothesis</w:t>
      </w:r>
    </w:p>
    <w:p w14:paraId="28326BF0" w14:textId="6B9D76E2" w:rsidR="00286859" w:rsidRDefault="00286859" w:rsidP="006871CC">
      <w:pPr>
        <w:pStyle w:val="Heading3"/>
        <w:shd w:val="clear" w:color="auto" w:fill="FFFFFF"/>
        <w:spacing w:before="186" w:after="0"/>
        <w:rPr>
          <w:rFonts w:asciiTheme="minorHAnsi" w:hAnsiTheme="minorHAnsi" w:cstheme="minorHAnsi"/>
          <w:b w:val="0"/>
          <w:bCs w:val="0"/>
          <w:color w:val="111111"/>
          <w:sz w:val="24"/>
          <w:szCs w:val="24"/>
          <w:shd w:val="clear" w:color="auto" w:fill="FFFFFF"/>
        </w:rPr>
      </w:pPr>
      <w:proofErr w:type="gramStart"/>
      <w:r w:rsidRPr="00286859">
        <w:rPr>
          <w:rFonts w:asciiTheme="minorHAnsi" w:hAnsiTheme="minorHAnsi" w:cstheme="minorHAnsi"/>
          <w:b w:val="0"/>
          <w:bCs w:val="0"/>
          <w:color w:val="111111"/>
          <w:sz w:val="24"/>
          <w:szCs w:val="24"/>
          <w:shd w:val="clear" w:color="auto" w:fill="FFFFFF"/>
        </w:rPr>
        <w:t>JB(</w:t>
      </w:r>
      <w:proofErr w:type="gramEnd"/>
      <w:r w:rsidRPr="00286859">
        <w:rPr>
          <w:rFonts w:asciiTheme="minorHAnsi" w:hAnsiTheme="minorHAnsi" w:cstheme="minorHAnsi"/>
          <w:b w:val="0"/>
          <w:bCs w:val="0"/>
          <w:color w:val="111111"/>
          <w:sz w:val="24"/>
          <w:szCs w:val="24"/>
          <w:shd w:val="clear" w:color="auto" w:fill="FFFFFF"/>
        </w:rPr>
        <w:t>P</w:t>
      </w:r>
      <w:r w:rsidR="004746AF">
        <w:rPr>
          <w:rFonts w:asciiTheme="minorHAnsi" w:hAnsiTheme="minorHAnsi" w:cstheme="minorHAnsi"/>
          <w:b w:val="0"/>
          <w:bCs w:val="0"/>
          <w:color w:val="111111"/>
          <w:sz w:val="24"/>
          <w:szCs w:val="24"/>
          <w:shd w:val="clear" w:color="auto" w:fill="FFFFFF"/>
        </w:rPr>
        <w:t xml:space="preserve"> </w:t>
      </w:r>
      <w:r w:rsidRPr="00286859">
        <w:rPr>
          <w:rFonts w:asciiTheme="minorHAnsi" w:hAnsiTheme="minorHAnsi" w:cstheme="minorHAnsi"/>
          <w:b w:val="0"/>
          <w:bCs w:val="0"/>
          <w:color w:val="111111"/>
          <w:sz w:val="24"/>
          <w:szCs w:val="24"/>
          <w:shd w:val="clear" w:color="auto" w:fill="FFFFFF"/>
        </w:rPr>
        <w:t>Value&lt;0.05)= Reject H</w:t>
      </w:r>
      <w:r w:rsidR="004746AF">
        <w:rPr>
          <w:rFonts w:asciiTheme="minorHAnsi" w:hAnsiTheme="minorHAnsi" w:cstheme="minorHAnsi"/>
          <w:b w:val="0"/>
          <w:bCs w:val="0"/>
          <w:color w:val="111111"/>
          <w:sz w:val="24"/>
          <w:szCs w:val="24"/>
          <w:shd w:val="clear" w:color="auto" w:fill="FFFFFF"/>
        </w:rPr>
        <w:t>0</w:t>
      </w:r>
      <w:r w:rsidRPr="00286859">
        <w:rPr>
          <w:rFonts w:asciiTheme="minorHAnsi" w:hAnsiTheme="minorHAnsi" w:cstheme="minorHAnsi"/>
          <w:b w:val="0"/>
          <w:bCs w:val="0"/>
          <w:color w:val="111111"/>
          <w:sz w:val="24"/>
          <w:szCs w:val="24"/>
          <w:shd w:val="clear" w:color="auto" w:fill="FFFFFF"/>
        </w:rPr>
        <w:t xml:space="preserve"> (Non-Normal Distribution)</w:t>
      </w:r>
      <w:r w:rsidR="004746AF">
        <w:rPr>
          <w:rFonts w:asciiTheme="minorHAnsi" w:hAnsiTheme="minorHAnsi" w:cstheme="minorHAnsi"/>
          <w:b w:val="0"/>
          <w:bCs w:val="0"/>
          <w:color w:val="111111"/>
          <w:sz w:val="24"/>
          <w:szCs w:val="24"/>
          <w:shd w:val="clear" w:color="auto" w:fill="FFFFFF"/>
        </w:rPr>
        <w:t xml:space="preserve"> – Alternate Hypothesis</w:t>
      </w:r>
    </w:p>
    <w:p w14:paraId="1D72B79D" w14:textId="599EAB24" w:rsidR="00286859" w:rsidRDefault="00286859" w:rsidP="006871CC">
      <w:pPr>
        <w:pStyle w:val="Heading3"/>
        <w:shd w:val="clear" w:color="auto" w:fill="FFFFFF"/>
        <w:spacing w:before="186" w:after="0"/>
        <w:rPr>
          <w:rFonts w:asciiTheme="minorHAnsi" w:hAnsiTheme="minorHAnsi" w:cstheme="minorHAnsi"/>
          <w:b w:val="0"/>
          <w:bCs w:val="0"/>
          <w:color w:val="111111"/>
          <w:sz w:val="24"/>
          <w:szCs w:val="24"/>
          <w:shd w:val="clear" w:color="auto" w:fill="FFFFFF"/>
        </w:rPr>
      </w:pPr>
      <w:r>
        <w:rPr>
          <w:rFonts w:asciiTheme="minorHAnsi" w:hAnsiTheme="minorHAnsi" w:cstheme="minorHAnsi"/>
          <w:b w:val="0"/>
          <w:bCs w:val="0"/>
          <w:color w:val="111111"/>
          <w:sz w:val="24"/>
          <w:szCs w:val="24"/>
          <w:shd w:val="clear" w:color="auto" w:fill="FFFFFF"/>
        </w:rPr>
        <w:t xml:space="preserve">In this case the value obtained from the above model is 0 which is corresponding to the non-Normal distribution. </w:t>
      </w:r>
    </w:p>
    <w:p w14:paraId="3718602A" w14:textId="01BB3649" w:rsidR="004746AF" w:rsidRDefault="004746AF" w:rsidP="006871CC">
      <w:pPr>
        <w:pStyle w:val="Heading3"/>
        <w:shd w:val="clear" w:color="auto" w:fill="FFFFFF"/>
        <w:spacing w:before="186" w:after="0"/>
        <w:rPr>
          <w:rFonts w:asciiTheme="minorHAnsi" w:hAnsiTheme="minorHAnsi" w:cstheme="minorHAnsi"/>
          <w:b w:val="0"/>
          <w:bCs w:val="0"/>
          <w:color w:val="111111"/>
          <w:sz w:val="24"/>
          <w:szCs w:val="24"/>
          <w:shd w:val="clear" w:color="auto" w:fill="FFFFFF"/>
        </w:rPr>
      </w:pPr>
      <w:r>
        <w:rPr>
          <w:rFonts w:asciiTheme="minorHAnsi" w:hAnsiTheme="minorHAnsi" w:cstheme="minorHAnsi"/>
          <w:b w:val="0"/>
          <w:bCs w:val="0"/>
          <w:color w:val="111111"/>
          <w:sz w:val="24"/>
          <w:szCs w:val="24"/>
          <w:shd w:val="clear" w:color="auto" w:fill="FFFFFF"/>
        </w:rPr>
        <w:t xml:space="preserve">The </w:t>
      </w:r>
      <w:proofErr w:type="spellStart"/>
      <w:r>
        <w:rPr>
          <w:rFonts w:asciiTheme="minorHAnsi" w:hAnsiTheme="minorHAnsi" w:cstheme="minorHAnsi"/>
          <w:b w:val="0"/>
          <w:bCs w:val="0"/>
          <w:color w:val="111111"/>
          <w:sz w:val="24"/>
          <w:szCs w:val="24"/>
          <w:shd w:val="clear" w:color="auto" w:fill="FFFFFF"/>
        </w:rPr>
        <w:t>Ljung</w:t>
      </w:r>
      <w:proofErr w:type="spellEnd"/>
      <w:r>
        <w:rPr>
          <w:rFonts w:asciiTheme="minorHAnsi" w:hAnsiTheme="minorHAnsi" w:cstheme="minorHAnsi"/>
          <w:b w:val="0"/>
          <w:bCs w:val="0"/>
          <w:color w:val="111111"/>
          <w:sz w:val="24"/>
          <w:szCs w:val="24"/>
          <w:shd w:val="clear" w:color="auto" w:fill="FFFFFF"/>
        </w:rPr>
        <w:t xml:space="preserve">-Box (Q) test for the independence of residuals. </w:t>
      </w:r>
    </w:p>
    <w:p w14:paraId="061E37BC" w14:textId="299F22BB" w:rsidR="004746AF" w:rsidRDefault="004746AF" w:rsidP="006871CC">
      <w:pPr>
        <w:pStyle w:val="Heading3"/>
        <w:shd w:val="clear" w:color="auto" w:fill="FFFFFF"/>
        <w:spacing w:before="186" w:after="0"/>
        <w:rPr>
          <w:rFonts w:asciiTheme="minorHAnsi" w:hAnsiTheme="minorHAnsi" w:cstheme="minorHAnsi"/>
          <w:b w:val="0"/>
          <w:bCs w:val="0"/>
          <w:color w:val="111111"/>
          <w:sz w:val="24"/>
          <w:szCs w:val="24"/>
          <w:shd w:val="clear" w:color="auto" w:fill="FFFFFF"/>
        </w:rPr>
      </w:pPr>
      <w:proofErr w:type="gramStart"/>
      <w:r>
        <w:rPr>
          <w:rFonts w:asciiTheme="minorHAnsi" w:hAnsiTheme="minorHAnsi" w:cstheme="minorHAnsi"/>
          <w:b w:val="0"/>
          <w:bCs w:val="0"/>
          <w:color w:val="111111"/>
          <w:sz w:val="24"/>
          <w:szCs w:val="24"/>
          <w:shd w:val="clear" w:color="auto" w:fill="FFFFFF"/>
        </w:rPr>
        <w:t>LB(</w:t>
      </w:r>
      <w:proofErr w:type="gramEnd"/>
      <w:r>
        <w:rPr>
          <w:rFonts w:asciiTheme="minorHAnsi" w:hAnsiTheme="minorHAnsi" w:cstheme="minorHAnsi"/>
          <w:b w:val="0"/>
          <w:bCs w:val="0"/>
          <w:color w:val="111111"/>
          <w:sz w:val="24"/>
          <w:szCs w:val="24"/>
          <w:shd w:val="clear" w:color="auto" w:fill="FFFFFF"/>
        </w:rPr>
        <w:t xml:space="preserve">P value &gt; 0.05) = Accept H0 ( Residuals are </w:t>
      </w:r>
      <w:proofErr w:type="spellStart"/>
      <w:r>
        <w:rPr>
          <w:rFonts w:asciiTheme="minorHAnsi" w:hAnsiTheme="minorHAnsi" w:cstheme="minorHAnsi"/>
          <w:b w:val="0"/>
          <w:bCs w:val="0"/>
          <w:color w:val="111111"/>
          <w:sz w:val="24"/>
          <w:szCs w:val="24"/>
          <w:shd w:val="clear" w:color="auto" w:fill="FFFFFF"/>
        </w:rPr>
        <w:t>independant</w:t>
      </w:r>
      <w:proofErr w:type="spellEnd"/>
      <w:r>
        <w:rPr>
          <w:rFonts w:asciiTheme="minorHAnsi" w:hAnsiTheme="minorHAnsi" w:cstheme="minorHAnsi"/>
          <w:b w:val="0"/>
          <w:bCs w:val="0"/>
          <w:color w:val="111111"/>
          <w:sz w:val="24"/>
          <w:szCs w:val="24"/>
          <w:shd w:val="clear" w:color="auto" w:fill="FFFFFF"/>
        </w:rPr>
        <w:t>) – Null Hypothesis</w:t>
      </w:r>
    </w:p>
    <w:p w14:paraId="1622210A" w14:textId="4307F1A3" w:rsidR="004746AF" w:rsidRDefault="004746AF" w:rsidP="006871CC">
      <w:pPr>
        <w:pStyle w:val="Heading3"/>
        <w:shd w:val="clear" w:color="auto" w:fill="FFFFFF"/>
        <w:spacing w:before="186" w:after="0"/>
        <w:rPr>
          <w:rFonts w:asciiTheme="minorHAnsi" w:hAnsiTheme="minorHAnsi" w:cstheme="minorHAnsi"/>
          <w:b w:val="0"/>
          <w:bCs w:val="0"/>
          <w:color w:val="111111"/>
          <w:sz w:val="24"/>
          <w:szCs w:val="24"/>
          <w:shd w:val="clear" w:color="auto" w:fill="FFFFFF"/>
        </w:rPr>
      </w:pPr>
      <w:r>
        <w:rPr>
          <w:rFonts w:asciiTheme="minorHAnsi" w:hAnsiTheme="minorHAnsi" w:cstheme="minorHAnsi"/>
          <w:b w:val="0"/>
          <w:bCs w:val="0"/>
          <w:color w:val="111111"/>
          <w:sz w:val="24"/>
          <w:szCs w:val="24"/>
          <w:shd w:val="clear" w:color="auto" w:fill="FFFFFF"/>
        </w:rPr>
        <w:t>LB (P value &lt; 0.05) = Reject H0 (Residuals are not independent) – Alternate hypothesis</w:t>
      </w:r>
    </w:p>
    <w:p w14:paraId="22CDE19E" w14:textId="6E59EA51" w:rsidR="004746AF" w:rsidRDefault="004746AF" w:rsidP="006871CC">
      <w:pPr>
        <w:pStyle w:val="Heading3"/>
        <w:shd w:val="clear" w:color="auto" w:fill="FFFFFF"/>
        <w:spacing w:before="186" w:after="0"/>
        <w:rPr>
          <w:rFonts w:asciiTheme="minorHAnsi" w:hAnsiTheme="minorHAnsi" w:cstheme="minorHAnsi"/>
          <w:b w:val="0"/>
          <w:bCs w:val="0"/>
          <w:color w:val="111111"/>
          <w:sz w:val="24"/>
          <w:szCs w:val="24"/>
          <w:shd w:val="clear" w:color="auto" w:fill="FFFFFF"/>
        </w:rPr>
      </w:pPr>
      <w:r>
        <w:rPr>
          <w:rFonts w:asciiTheme="minorHAnsi" w:hAnsiTheme="minorHAnsi" w:cstheme="minorHAnsi"/>
          <w:b w:val="0"/>
          <w:bCs w:val="0"/>
          <w:color w:val="111111"/>
          <w:sz w:val="24"/>
          <w:szCs w:val="24"/>
          <w:shd w:val="clear" w:color="auto" w:fill="FFFFFF"/>
        </w:rPr>
        <w:t>In our case the value obtained is more than 0.05 and thus suggests that the residuals are independent.</w:t>
      </w:r>
    </w:p>
    <w:p w14:paraId="0A7F14FF" w14:textId="4486BBE9" w:rsidR="00516C45" w:rsidRDefault="00516C45" w:rsidP="006871CC">
      <w:pPr>
        <w:pStyle w:val="Heading3"/>
        <w:shd w:val="clear" w:color="auto" w:fill="FFFFFF"/>
        <w:spacing w:before="186" w:after="0"/>
        <w:rPr>
          <w:rFonts w:asciiTheme="minorHAnsi" w:hAnsiTheme="minorHAnsi" w:cstheme="minorHAnsi"/>
          <w:b w:val="0"/>
          <w:bCs w:val="0"/>
          <w:color w:val="111111"/>
          <w:sz w:val="24"/>
          <w:szCs w:val="24"/>
          <w:shd w:val="clear" w:color="auto" w:fill="FFFFFF"/>
        </w:rPr>
      </w:pPr>
      <w:r>
        <w:rPr>
          <w:rFonts w:asciiTheme="minorHAnsi" w:hAnsiTheme="minorHAnsi" w:cstheme="minorHAnsi"/>
          <w:b w:val="0"/>
          <w:bCs w:val="0"/>
          <w:color w:val="111111"/>
          <w:sz w:val="24"/>
          <w:szCs w:val="24"/>
          <w:shd w:val="clear" w:color="auto" w:fill="FFFFFF"/>
        </w:rPr>
        <w:t xml:space="preserve">The test for Heteroskedasticity (H): </w:t>
      </w:r>
    </w:p>
    <w:p w14:paraId="7123AF4A" w14:textId="1573FBB5" w:rsidR="00516C45" w:rsidRDefault="00516C45" w:rsidP="006871CC">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H (P value &gt; 0.05) = Accept H0 (The null hypothesis states that the error does not form a relationship with the values of x or with the predicted values of y.)</w:t>
      </w:r>
    </w:p>
    <w:p w14:paraId="3BEFBC9E" w14:textId="1D8C084D" w:rsidR="00516C45" w:rsidRDefault="00516C45" w:rsidP="006871CC">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lastRenderedPageBreak/>
        <w:t>H (P value &lt; 0.05) = Reject H0 (The Alternate hypothesis states that the error does form a relationship with the values of x or with the predicted values of y)</w:t>
      </w:r>
    </w:p>
    <w:p w14:paraId="202738A2" w14:textId="6D3DF19B" w:rsidR="00516C45" w:rsidRPr="00286859" w:rsidRDefault="00516C45" w:rsidP="006871CC">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In our case the p value obtained is 0.02 so according to the model we assume that the error does form a relationship with the predicted values of y. This is also in line with the presence of sigma2 being shown as an important variable in predicting the y values.</w:t>
      </w:r>
    </w:p>
    <w:p w14:paraId="369E9294" w14:textId="3E30BE8C" w:rsidR="00547FD3" w:rsidRDefault="00547FD3" w:rsidP="006871CC">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Plot diagnostics:</w:t>
      </w:r>
    </w:p>
    <w:p w14:paraId="6DE3499B" w14:textId="540F8FF1" w:rsidR="00DB6288" w:rsidRDefault="002D1706" w:rsidP="006871CC">
      <w:pPr>
        <w:pStyle w:val="Heading3"/>
        <w:shd w:val="clear" w:color="auto" w:fill="FFFFFF"/>
        <w:spacing w:before="186" w:after="0"/>
        <w:rPr>
          <w:rFonts w:asciiTheme="minorHAnsi" w:hAnsiTheme="minorHAnsi" w:cstheme="minorHAnsi"/>
          <w:b w:val="0"/>
          <w:bCs w:val="0"/>
          <w:color w:val="000000"/>
          <w:sz w:val="24"/>
          <w:szCs w:val="24"/>
        </w:rPr>
      </w:pPr>
      <w:r>
        <w:rPr>
          <w:noProof/>
        </w:rPr>
        <w:drawing>
          <wp:inline distT="0" distB="0" distL="0" distR="0" wp14:anchorId="7411E0CC" wp14:editId="02E6EAC3">
            <wp:extent cx="6645910" cy="4601845"/>
            <wp:effectExtent l="0" t="0" r="254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4601845"/>
                    </a:xfrm>
                    <a:prstGeom prst="rect">
                      <a:avLst/>
                    </a:prstGeom>
                  </pic:spPr>
                </pic:pic>
              </a:graphicData>
            </a:graphic>
          </wp:inline>
        </w:drawing>
      </w:r>
    </w:p>
    <w:p w14:paraId="385EF5F4" w14:textId="74F1FBDA" w:rsidR="00286859" w:rsidRDefault="00286859" w:rsidP="006871CC">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Standardized residual: Residual mean is not so constant. It should be around 0. But as we had observed before the residual component in this data is pretty high so this is okay.</w:t>
      </w:r>
    </w:p>
    <w:p w14:paraId="4BC37705" w14:textId="0095A508" w:rsidR="00286859" w:rsidRDefault="00286859" w:rsidP="006871CC">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Histogram plus estimated density: Residuals have an almost perfectly normal distribution and so this is okay.</w:t>
      </w:r>
    </w:p>
    <w:p w14:paraId="07E8E2C6" w14:textId="3F6CFD0F" w:rsidR="00286859" w:rsidRDefault="00286859" w:rsidP="006871CC">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Normal Q-Q: All the data points should fall in the line of the Q-Q. They should be linear. The above plot satisfies the beforementioned conditions and hence looks okay.</w:t>
      </w:r>
    </w:p>
    <w:p w14:paraId="5335068F" w14:textId="3E03087E" w:rsidR="00286859" w:rsidRDefault="00286859" w:rsidP="006871CC">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Correlogram: The residuals themselves should not have any autocorrelation. They should not have any significant lags. As observed, they do not.</w:t>
      </w:r>
    </w:p>
    <w:p w14:paraId="1569A0D8" w14:textId="1B15D055" w:rsidR="00286859" w:rsidRPr="006871CC" w:rsidRDefault="00286859" w:rsidP="006871CC">
      <w:pPr>
        <w:pStyle w:val="Heading3"/>
        <w:shd w:val="clear" w:color="auto" w:fill="FFFFFF"/>
        <w:spacing w:before="186" w:after="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If any of this is violated, then we cannot claim that the point forecast: upper confidence level and lower confidence level is true 95% of the time.</w:t>
      </w:r>
    </w:p>
    <w:p w14:paraId="681FD5F3" w14:textId="3C8143D4" w:rsidR="00137ED4" w:rsidRDefault="00137ED4"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sidRPr="00137ED4">
        <w:rPr>
          <w:rFonts w:asciiTheme="minorHAnsi" w:hAnsiTheme="minorHAnsi" w:cstheme="minorHAnsi"/>
          <w:b w:val="0"/>
          <w:bCs w:val="0"/>
          <w:color w:val="000000"/>
          <w:sz w:val="24"/>
          <w:szCs w:val="24"/>
        </w:rPr>
        <w:t>Predict on the Test Set using this model and evaluate the model</w:t>
      </w:r>
    </w:p>
    <w:p w14:paraId="4613F93A" w14:textId="2A8249AD" w:rsidR="00137ED4" w:rsidRDefault="002D1706"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lastRenderedPageBreak/>
        <w:drawing>
          <wp:inline distT="0" distB="0" distL="0" distR="0" wp14:anchorId="635141CB" wp14:editId="02FE7844">
            <wp:extent cx="4465320" cy="15773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65320" cy="1577340"/>
                    </a:xfrm>
                    <a:prstGeom prst="rect">
                      <a:avLst/>
                    </a:prstGeom>
                  </pic:spPr>
                </pic:pic>
              </a:graphicData>
            </a:graphic>
          </wp:inline>
        </w:drawing>
      </w:r>
    </w:p>
    <w:p w14:paraId="71FD14B8" w14:textId="0C1ED8B3" w:rsidR="0022783F" w:rsidRDefault="002D1706"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166C0660" wp14:editId="493D3EF5">
            <wp:extent cx="2724150" cy="2952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24150" cy="295275"/>
                    </a:xfrm>
                    <a:prstGeom prst="rect">
                      <a:avLst/>
                    </a:prstGeom>
                  </pic:spPr>
                </pic:pic>
              </a:graphicData>
            </a:graphic>
          </wp:inline>
        </w:drawing>
      </w:r>
    </w:p>
    <w:p w14:paraId="17C6A138" w14:textId="439111BB" w:rsidR="00F301DE" w:rsidRPr="00F301DE" w:rsidRDefault="00F301DE" w:rsidP="00F301DE">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F301DE">
        <w:rPr>
          <w:rFonts w:asciiTheme="minorHAnsi" w:hAnsiTheme="minorHAnsi" w:cstheme="minorHAnsi"/>
          <w:color w:val="000000"/>
          <w:sz w:val="28"/>
          <w:szCs w:val="28"/>
          <w:u w:val="single"/>
        </w:rPr>
        <w:t xml:space="preserve">Building the </w:t>
      </w:r>
      <w:proofErr w:type="spellStart"/>
      <w:r w:rsidR="002D1706">
        <w:rPr>
          <w:rFonts w:asciiTheme="minorHAnsi" w:hAnsiTheme="minorHAnsi" w:cstheme="minorHAnsi"/>
          <w:color w:val="000000"/>
          <w:sz w:val="28"/>
          <w:szCs w:val="28"/>
          <w:u w:val="single"/>
        </w:rPr>
        <w:t>second</w:t>
      </w:r>
      <w:r w:rsidRPr="00F301DE">
        <w:rPr>
          <w:rFonts w:asciiTheme="minorHAnsi" w:hAnsiTheme="minorHAnsi" w:cstheme="minorHAnsi"/>
          <w:color w:val="000000"/>
          <w:sz w:val="28"/>
          <w:szCs w:val="28"/>
          <w:u w:val="single"/>
        </w:rPr>
        <w:t>most</w:t>
      </w:r>
      <w:proofErr w:type="spellEnd"/>
      <w:r w:rsidRPr="00F301DE">
        <w:rPr>
          <w:rFonts w:asciiTheme="minorHAnsi" w:hAnsiTheme="minorHAnsi" w:cstheme="minorHAnsi"/>
          <w:color w:val="000000"/>
          <w:sz w:val="28"/>
          <w:szCs w:val="28"/>
          <w:u w:val="single"/>
        </w:rPr>
        <w:t xml:space="preserve"> optimum model on the full data:</w:t>
      </w:r>
    </w:p>
    <w:p w14:paraId="3E7FE97E" w14:textId="579B3CF2" w:rsidR="00F301DE" w:rsidRDefault="002D1706"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797DEC86" wp14:editId="0D5536AF">
            <wp:extent cx="6645910" cy="499173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4991735"/>
                    </a:xfrm>
                    <a:prstGeom prst="rect">
                      <a:avLst/>
                    </a:prstGeom>
                  </pic:spPr>
                </pic:pic>
              </a:graphicData>
            </a:graphic>
          </wp:inline>
        </w:drawing>
      </w:r>
    </w:p>
    <w:p w14:paraId="555F8AE7" w14:textId="5CF4C24B" w:rsidR="007049DC" w:rsidRDefault="005077EB"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The AIC values have shot up to 1</w:t>
      </w:r>
      <w:r w:rsidR="002D1706">
        <w:rPr>
          <w:rFonts w:asciiTheme="minorHAnsi" w:hAnsiTheme="minorHAnsi" w:cstheme="minorHAnsi"/>
          <w:b w:val="0"/>
          <w:bCs w:val="0"/>
          <w:color w:val="000000"/>
          <w:sz w:val="24"/>
          <w:szCs w:val="24"/>
        </w:rPr>
        <w:t>896</w:t>
      </w:r>
      <w:r>
        <w:rPr>
          <w:rFonts w:asciiTheme="minorHAnsi" w:hAnsiTheme="minorHAnsi" w:cstheme="minorHAnsi"/>
          <w:b w:val="0"/>
          <w:bCs w:val="0"/>
          <w:color w:val="000000"/>
          <w:sz w:val="24"/>
          <w:szCs w:val="24"/>
        </w:rPr>
        <w:t xml:space="preserve"> when forecasting for 12 months into the future. </w:t>
      </w:r>
      <w:r w:rsidR="002D1706">
        <w:rPr>
          <w:rFonts w:asciiTheme="minorHAnsi" w:hAnsiTheme="minorHAnsi" w:cstheme="minorHAnsi"/>
          <w:b w:val="0"/>
          <w:bCs w:val="0"/>
          <w:color w:val="000000"/>
          <w:sz w:val="24"/>
          <w:szCs w:val="24"/>
        </w:rPr>
        <w:t xml:space="preserve">The Autoregressive period count 1 and 2, Moving average period counts 1, 2 and 3 and the </w:t>
      </w:r>
      <w:r w:rsidR="004001FE">
        <w:rPr>
          <w:rFonts w:asciiTheme="minorHAnsi" w:hAnsiTheme="minorHAnsi" w:cstheme="minorHAnsi"/>
          <w:b w:val="0"/>
          <w:bCs w:val="0"/>
          <w:color w:val="000000"/>
          <w:sz w:val="24"/>
          <w:szCs w:val="24"/>
        </w:rPr>
        <w:t>residual sigma2 is also important.</w:t>
      </w:r>
      <w:r w:rsidR="002D1706">
        <w:rPr>
          <w:rFonts w:asciiTheme="minorHAnsi" w:hAnsiTheme="minorHAnsi" w:cstheme="minorHAnsi"/>
          <w:b w:val="0"/>
          <w:bCs w:val="0"/>
          <w:color w:val="000000"/>
          <w:sz w:val="24"/>
          <w:szCs w:val="24"/>
        </w:rPr>
        <w:t xml:space="preserve"> </w:t>
      </w:r>
    </w:p>
    <w:p w14:paraId="4D255498" w14:textId="77777777" w:rsidR="007049DC" w:rsidRDefault="007049DC"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Plot diagnostics:</w:t>
      </w:r>
    </w:p>
    <w:p w14:paraId="744C26A0" w14:textId="1DBBC4BB" w:rsidR="007049DC" w:rsidRDefault="004001FE"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lastRenderedPageBreak/>
        <w:drawing>
          <wp:inline distT="0" distB="0" distL="0" distR="0" wp14:anchorId="47770B28" wp14:editId="52FF5DFC">
            <wp:extent cx="6645910" cy="457708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4577080"/>
                    </a:xfrm>
                    <a:prstGeom prst="rect">
                      <a:avLst/>
                    </a:prstGeom>
                  </pic:spPr>
                </pic:pic>
              </a:graphicData>
            </a:graphic>
          </wp:inline>
        </w:drawing>
      </w:r>
    </w:p>
    <w:p w14:paraId="74D4D38A" w14:textId="27EE1A90" w:rsidR="00B1133B" w:rsidRDefault="00B1133B" w:rsidP="00B1133B">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sidRPr="00B1133B">
        <w:rPr>
          <w:rFonts w:asciiTheme="minorHAnsi" w:hAnsiTheme="minorHAnsi" w:cstheme="minorHAnsi"/>
          <w:b w:val="0"/>
          <w:bCs w:val="0"/>
          <w:color w:val="000000"/>
          <w:sz w:val="24"/>
          <w:szCs w:val="24"/>
        </w:rPr>
        <w:t>Evaluate the model on the whole and predict 12 months into the future:</w:t>
      </w:r>
    </w:p>
    <w:p w14:paraId="747DBC50" w14:textId="5DC4B3E2" w:rsidR="00B44F11" w:rsidRPr="00B1133B" w:rsidRDefault="00B44F11" w:rsidP="00B1133B">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Following is the head of the forecasted values with the mean values, mean standard error, mean lower CI and mean upper CI values:</w:t>
      </w:r>
    </w:p>
    <w:p w14:paraId="793B9C98" w14:textId="7FA87261" w:rsidR="00B907D4" w:rsidRDefault="005077EB"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 xml:space="preserve"> </w:t>
      </w:r>
      <w:r w:rsidR="004001FE">
        <w:rPr>
          <w:noProof/>
        </w:rPr>
        <w:drawing>
          <wp:inline distT="0" distB="0" distL="0" distR="0" wp14:anchorId="7C38E1E7" wp14:editId="57DBE9DB">
            <wp:extent cx="4434840" cy="1470660"/>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34840" cy="1470660"/>
                    </a:xfrm>
                    <a:prstGeom prst="rect">
                      <a:avLst/>
                    </a:prstGeom>
                  </pic:spPr>
                </pic:pic>
              </a:graphicData>
            </a:graphic>
          </wp:inline>
        </w:drawing>
      </w:r>
    </w:p>
    <w:p w14:paraId="00D57EFD" w14:textId="77777777" w:rsidR="00DD60DF" w:rsidRDefault="00DD60DF"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p>
    <w:p w14:paraId="398DE1DB" w14:textId="7665784B" w:rsidR="00326F74" w:rsidRDefault="004001FE"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2DC4D97F" wp14:editId="73D8A78A">
            <wp:extent cx="3743325" cy="30480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43325" cy="304800"/>
                    </a:xfrm>
                    <a:prstGeom prst="rect">
                      <a:avLst/>
                    </a:prstGeom>
                  </pic:spPr>
                </pic:pic>
              </a:graphicData>
            </a:graphic>
          </wp:inline>
        </w:drawing>
      </w:r>
    </w:p>
    <w:p w14:paraId="33944D6A" w14:textId="5070260C" w:rsidR="00565828" w:rsidRDefault="00565828"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The forecast of the model for 12 months into the future along with the confidence intervals are shown in the following plot as follows:</w:t>
      </w:r>
    </w:p>
    <w:p w14:paraId="0C5706D3" w14:textId="4EB628B4" w:rsidR="00A91B02" w:rsidRDefault="004001FE"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lastRenderedPageBreak/>
        <w:drawing>
          <wp:inline distT="0" distB="0" distL="0" distR="0" wp14:anchorId="79A05DB6" wp14:editId="2DC5854D">
            <wp:extent cx="6645910" cy="4394200"/>
            <wp:effectExtent l="0" t="0" r="254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4394200"/>
                    </a:xfrm>
                    <a:prstGeom prst="rect">
                      <a:avLst/>
                    </a:prstGeom>
                  </pic:spPr>
                </pic:pic>
              </a:graphicData>
            </a:graphic>
          </wp:inline>
        </w:drawing>
      </w:r>
    </w:p>
    <w:p w14:paraId="3D44565C" w14:textId="01B1E084" w:rsidR="00D11C8F" w:rsidRDefault="00D11C8F"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p>
    <w:p w14:paraId="1FFEDA4F" w14:textId="77777777" w:rsidR="00D11C8F" w:rsidRDefault="00D11C8F"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p>
    <w:p w14:paraId="3CE3BAFE" w14:textId="77777777" w:rsidR="0024792D" w:rsidRPr="003958D0" w:rsidRDefault="0024792D" w:rsidP="0024792D">
      <w:pPr>
        <w:pStyle w:val="Heading3"/>
        <w:shd w:val="clear" w:color="auto" w:fill="FFFFFF"/>
        <w:spacing w:before="186" w:beforeAutospacing="0" w:after="0" w:afterAutospacing="0"/>
        <w:rPr>
          <w:rFonts w:asciiTheme="minorHAnsi" w:hAnsiTheme="minorHAnsi" w:cstheme="minorHAnsi"/>
          <w:color w:val="000000"/>
          <w:sz w:val="28"/>
          <w:szCs w:val="28"/>
          <w:u w:val="single"/>
        </w:rPr>
      </w:pPr>
      <w:r w:rsidRPr="0098507E">
        <w:rPr>
          <w:rFonts w:asciiTheme="minorHAnsi" w:hAnsiTheme="minorHAnsi" w:cstheme="minorHAnsi"/>
          <w:color w:val="000000"/>
          <w:sz w:val="28"/>
          <w:szCs w:val="28"/>
          <w:u w:val="single"/>
        </w:rPr>
        <w:t>Table listing of all the models with their respective RMSE values on the test data:</w:t>
      </w:r>
    </w:p>
    <w:p w14:paraId="18096E93" w14:textId="16FD803F" w:rsidR="0024792D" w:rsidRDefault="0024792D" w:rsidP="00137ED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Pr>
          <w:noProof/>
        </w:rPr>
        <w:drawing>
          <wp:inline distT="0" distB="0" distL="0" distR="0" wp14:anchorId="734F68C7" wp14:editId="4873A13D">
            <wp:extent cx="5076825" cy="42481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76825" cy="4248150"/>
                    </a:xfrm>
                    <a:prstGeom prst="rect">
                      <a:avLst/>
                    </a:prstGeom>
                  </pic:spPr>
                </pic:pic>
              </a:graphicData>
            </a:graphic>
          </wp:inline>
        </w:drawing>
      </w:r>
    </w:p>
    <w:p w14:paraId="68045C92" w14:textId="4FA34078" w:rsidR="00EC4B98" w:rsidRPr="00212B6A" w:rsidRDefault="00212B6A" w:rsidP="00D11C8F">
      <w:pPr>
        <w:shd w:val="clear" w:color="auto" w:fill="FFFFFF"/>
        <w:spacing w:before="186" w:after="0" w:line="240" w:lineRule="auto"/>
        <w:rPr>
          <w:rFonts w:cstheme="minorHAnsi"/>
          <w:b/>
          <w:bCs/>
          <w:color w:val="000000"/>
          <w:sz w:val="28"/>
          <w:szCs w:val="28"/>
          <w:u w:val="single"/>
        </w:rPr>
      </w:pPr>
      <w:r w:rsidRPr="00212B6A">
        <w:rPr>
          <w:rFonts w:cstheme="minorHAnsi"/>
          <w:b/>
          <w:bCs/>
          <w:color w:val="000000"/>
          <w:sz w:val="28"/>
          <w:szCs w:val="28"/>
          <w:u w:val="single"/>
        </w:rPr>
        <w:lastRenderedPageBreak/>
        <w:t>Observations and suggestions:</w:t>
      </w:r>
    </w:p>
    <w:p w14:paraId="44ED0CD1" w14:textId="55C531BE" w:rsidR="00212B6A" w:rsidRDefault="00C42227" w:rsidP="00C42227">
      <w:pPr>
        <w:pStyle w:val="ListParagraph"/>
        <w:numPr>
          <w:ilvl w:val="0"/>
          <w:numId w:val="2"/>
        </w:numPr>
        <w:shd w:val="clear" w:color="auto" w:fill="FFFFFF"/>
        <w:spacing w:before="186" w:after="0" w:line="240" w:lineRule="auto"/>
        <w:rPr>
          <w:rFonts w:cstheme="minorHAnsi"/>
          <w:color w:val="000000"/>
          <w:sz w:val="24"/>
          <w:szCs w:val="24"/>
        </w:rPr>
      </w:pPr>
      <w:r>
        <w:rPr>
          <w:rFonts w:cstheme="minorHAnsi"/>
          <w:color w:val="000000"/>
          <w:sz w:val="24"/>
          <w:szCs w:val="24"/>
        </w:rPr>
        <w:t xml:space="preserve">The probability of the </w:t>
      </w:r>
      <w:proofErr w:type="spellStart"/>
      <w:r>
        <w:rPr>
          <w:rFonts w:cstheme="minorHAnsi"/>
          <w:color w:val="000000"/>
          <w:sz w:val="24"/>
          <w:szCs w:val="24"/>
        </w:rPr>
        <w:t>Jarque-Bera</w:t>
      </w:r>
      <w:proofErr w:type="spellEnd"/>
      <w:r>
        <w:rPr>
          <w:rFonts w:cstheme="minorHAnsi"/>
          <w:color w:val="000000"/>
          <w:sz w:val="24"/>
          <w:szCs w:val="24"/>
        </w:rPr>
        <w:t xml:space="preserve"> test is 0.0 thus indicating that the distribution is normal.</w:t>
      </w:r>
    </w:p>
    <w:p w14:paraId="61FFDEAC" w14:textId="09121D52" w:rsidR="00C42227" w:rsidRDefault="00C42227" w:rsidP="00C42227">
      <w:pPr>
        <w:pStyle w:val="ListParagraph"/>
        <w:numPr>
          <w:ilvl w:val="0"/>
          <w:numId w:val="2"/>
        </w:numPr>
        <w:shd w:val="clear" w:color="auto" w:fill="FFFFFF"/>
        <w:spacing w:before="186" w:after="0" w:line="240" w:lineRule="auto"/>
        <w:rPr>
          <w:rFonts w:cstheme="minorHAnsi"/>
          <w:color w:val="000000"/>
          <w:sz w:val="24"/>
          <w:szCs w:val="24"/>
        </w:rPr>
      </w:pPr>
      <w:r>
        <w:rPr>
          <w:rFonts w:cstheme="minorHAnsi"/>
          <w:color w:val="000000"/>
          <w:sz w:val="24"/>
          <w:szCs w:val="24"/>
        </w:rPr>
        <w:t>The standardized residual plot has a high error variation. The histogram plus estimated density shows a perfectly normal distribution. The normal Q-Q plot is okay as all the data points are lying in the line of the Q-Q. They are linear. The correlogram shows us that the residuals do not have any autocorrelation. They do not have any significant lags.</w:t>
      </w:r>
    </w:p>
    <w:p w14:paraId="16FB775B" w14:textId="30499EAD" w:rsidR="00E811D3" w:rsidRDefault="00E811D3" w:rsidP="00C42227">
      <w:pPr>
        <w:pStyle w:val="ListParagraph"/>
        <w:numPr>
          <w:ilvl w:val="0"/>
          <w:numId w:val="2"/>
        </w:numPr>
        <w:shd w:val="clear" w:color="auto" w:fill="FFFFFF"/>
        <w:spacing w:before="186" w:after="0" w:line="240" w:lineRule="auto"/>
        <w:rPr>
          <w:rFonts w:cstheme="minorHAnsi"/>
          <w:color w:val="000000"/>
          <w:sz w:val="24"/>
          <w:szCs w:val="24"/>
        </w:rPr>
      </w:pPr>
      <w:r>
        <w:rPr>
          <w:rFonts w:cstheme="minorHAnsi"/>
          <w:color w:val="000000"/>
          <w:sz w:val="24"/>
          <w:szCs w:val="24"/>
        </w:rPr>
        <w:t xml:space="preserve">The skewness is 0 and the Kurtosis is 3 for a normal distribution. In our data, the skewness is observed to be 0.21 and Kurtosis is 4.50. Sometimes, the values of these tests do not correspond to the results thus obtained. </w:t>
      </w:r>
    </w:p>
    <w:p w14:paraId="3FD1D32B" w14:textId="53E06859" w:rsidR="0008174C" w:rsidRDefault="004140BE" w:rsidP="00C42227">
      <w:pPr>
        <w:pStyle w:val="ListParagraph"/>
        <w:numPr>
          <w:ilvl w:val="0"/>
          <w:numId w:val="2"/>
        </w:numPr>
        <w:shd w:val="clear" w:color="auto" w:fill="FFFFFF"/>
        <w:spacing w:before="186" w:after="0" w:line="240" w:lineRule="auto"/>
        <w:rPr>
          <w:rFonts w:cstheme="minorHAnsi"/>
          <w:color w:val="000000"/>
          <w:sz w:val="24"/>
          <w:szCs w:val="24"/>
        </w:rPr>
      </w:pPr>
      <w:r>
        <w:rPr>
          <w:rFonts w:cstheme="minorHAnsi"/>
          <w:color w:val="000000"/>
          <w:sz w:val="24"/>
          <w:szCs w:val="24"/>
        </w:rPr>
        <w:t>Prob(H) (Two-sided) Heteroskedasticity is 0</w:t>
      </w:r>
      <w:r w:rsidR="009A7512">
        <w:rPr>
          <w:rFonts w:cstheme="minorHAnsi"/>
          <w:color w:val="000000"/>
          <w:sz w:val="24"/>
          <w:szCs w:val="24"/>
        </w:rPr>
        <w:t>.02</w:t>
      </w:r>
      <w:r>
        <w:rPr>
          <w:rFonts w:cstheme="minorHAnsi"/>
          <w:color w:val="000000"/>
          <w:sz w:val="24"/>
          <w:szCs w:val="24"/>
        </w:rPr>
        <w:t xml:space="preserve"> and hence there is heteroskedasticity present in the time series. This means that the residuals are not distributed with equal variance. The null hypothesis of this test shows that there is no heteroskedasticity and the alternate hypothesis shows us that there is. At 95% confidence level, we can say that there is heteroskedasticity present. </w:t>
      </w:r>
      <w:r w:rsidR="00AD025E">
        <w:rPr>
          <w:rFonts w:cstheme="minorHAnsi"/>
          <w:color w:val="000000"/>
          <w:sz w:val="24"/>
          <w:szCs w:val="24"/>
        </w:rPr>
        <w:t xml:space="preserve">This </w:t>
      </w:r>
      <w:r w:rsidR="009A7512">
        <w:rPr>
          <w:rFonts w:cstheme="minorHAnsi"/>
          <w:color w:val="000000"/>
          <w:sz w:val="24"/>
          <w:szCs w:val="24"/>
        </w:rPr>
        <w:t>does not come as</w:t>
      </w:r>
      <w:r w:rsidR="00AD025E">
        <w:rPr>
          <w:rFonts w:cstheme="minorHAnsi"/>
          <w:color w:val="000000"/>
          <w:sz w:val="24"/>
          <w:szCs w:val="24"/>
        </w:rPr>
        <w:t xml:space="preserve"> a surprise as the sigma2 value is shown to be important </w:t>
      </w:r>
      <w:r w:rsidR="009A7512">
        <w:rPr>
          <w:rFonts w:cstheme="minorHAnsi"/>
          <w:color w:val="000000"/>
          <w:sz w:val="24"/>
          <w:szCs w:val="24"/>
        </w:rPr>
        <w:t xml:space="preserve">with p value of 0 </w:t>
      </w:r>
      <w:r w:rsidR="00AD025E">
        <w:rPr>
          <w:rFonts w:cstheme="minorHAnsi"/>
          <w:color w:val="000000"/>
          <w:sz w:val="24"/>
          <w:szCs w:val="24"/>
        </w:rPr>
        <w:t xml:space="preserve">and thus does indicate that the variance of the error term is significant. </w:t>
      </w:r>
      <w:r w:rsidR="008875C0">
        <w:rPr>
          <w:rFonts w:cstheme="minorHAnsi"/>
          <w:color w:val="000000"/>
          <w:sz w:val="24"/>
          <w:szCs w:val="24"/>
        </w:rPr>
        <w:t xml:space="preserve">This means that the model thus built is able to explain some pattern in the response ‘y’ variable which in this case is our </w:t>
      </w:r>
      <w:r w:rsidR="00E3482C">
        <w:rPr>
          <w:rFonts w:cstheme="minorHAnsi"/>
          <w:color w:val="000000"/>
          <w:sz w:val="24"/>
          <w:szCs w:val="24"/>
        </w:rPr>
        <w:t>Sparkling</w:t>
      </w:r>
      <w:r w:rsidR="008875C0">
        <w:rPr>
          <w:rFonts w:cstheme="minorHAnsi"/>
          <w:color w:val="000000"/>
          <w:sz w:val="24"/>
          <w:szCs w:val="24"/>
        </w:rPr>
        <w:t xml:space="preserve"> wine sales. </w:t>
      </w:r>
      <w:r w:rsidR="005F2551">
        <w:rPr>
          <w:rFonts w:cstheme="minorHAnsi"/>
          <w:color w:val="000000"/>
          <w:sz w:val="24"/>
          <w:szCs w:val="24"/>
        </w:rPr>
        <w:t>Reference: Datascienceplus, towardssciencedirect.</w:t>
      </w:r>
    </w:p>
    <w:p w14:paraId="47CC1492" w14:textId="5D18F33E" w:rsidR="005F2551" w:rsidRDefault="00E811D3" w:rsidP="00C42227">
      <w:pPr>
        <w:pStyle w:val="ListParagraph"/>
        <w:numPr>
          <w:ilvl w:val="0"/>
          <w:numId w:val="2"/>
        </w:numPr>
        <w:shd w:val="clear" w:color="auto" w:fill="FFFFFF"/>
        <w:spacing w:before="186" w:after="0" w:line="240" w:lineRule="auto"/>
        <w:rPr>
          <w:rFonts w:cstheme="minorHAnsi"/>
          <w:color w:val="000000"/>
          <w:sz w:val="24"/>
          <w:szCs w:val="24"/>
        </w:rPr>
      </w:pPr>
      <w:r>
        <w:rPr>
          <w:rFonts w:cstheme="minorHAnsi"/>
          <w:color w:val="000000"/>
          <w:sz w:val="24"/>
          <w:szCs w:val="24"/>
        </w:rPr>
        <w:t>The inferences from the EDA have been mentioned previously in the appropriate sections and are to be taken a closer look at to identify any reason for the spike in sales. If possible</w:t>
      </w:r>
      <w:r w:rsidR="00CC77E5">
        <w:rPr>
          <w:rFonts w:cstheme="minorHAnsi"/>
          <w:color w:val="000000"/>
          <w:sz w:val="24"/>
          <w:szCs w:val="24"/>
        </w:rPr>
        <w:t>,</w:t>
      </w:r>
      <w:r>
        <w:rPr>
          <w:rFonts w:cstheme="minorHAnsi"/>
          <w:color w:val="000000"/>
          <w:sz w:val="24"/>
          <w:szCs w:val="24"/>
        </w:rPr>
        <w:t xml:space="preserve"> the same methods can be adopted with a view to increase the sales.</w:t>
      </w:r>
    </w:p>
    <w:p w14:paraId="3C43BA7D" w14:textId="617DD529" w:rsidR="008D3EA5" w:rsidRDefault="008D3EA5" w:rsidP="00C42227">
      <w:pPr>
        <w:pStyle w:val="ListParagraph"/>
        <w:numPr>
          <w:ilvl w:val="0"/>
          <w:numId w:val="2"/>
        </w:numPr>
        <w:shd w:val="clear" w:color="auto" w:fill="FFFFFF"/>
        <w:spacing w:before="186" w:after="0" w:line="240" w:lineRule="auto"/>
        <w:rPr>
          <w:rFonts w:cstheme="minorHAnsi"/>
          <w:color w:val="000000"/>
          <w:sz w:val="24"/>
          <w:szCs w:val="24"/>
        </w:rPr>
      </w:pPr>
      <w:r>
        <w:rPr>
          <w:rFonts w:cstheme="minorHAnsi"/>
          <w:color w:val="000000"/>
          <w:sz w:val="24"/>
          <w:szCs w:val="24"/>
        </w:rPr>
        <w:t xml:space="preserve">This calls for careful investigation on the periods where the spike in the </w:t>
      </w:r>
      <w:r w:rsidR="00E3482C">
        <w:rPr>
          <w:rFonts w:cstheme="minorHAnsi"/>
          <w:color w:val="000000"/>
          <w:sz w:val="24"/>
          <w:szCs w:val="24"/>
        </w:rPr>
        <w:t>Sparkling</w:t>
      </w:r>
      <w:r>
        <w:rPr>
          <w:rFonts w:cstheme="minorHAnsi"/>
          <w:color w:val="000000"/>
          <w:sz w:val="24"/>
          <w:szCs w:val="24"/>
        </w:rPr>
        <w:t xml:space="preserve"> wine sales was observed. The spike could have been the result of any one or many of the following factors, which is to be considered in no particular order: The composition of the </w:t>
      </w:r>
      <w:r w:rsidR="00E3482C">
        <w:rPr>
          <w:rFonts w:cstheme="minorHAnsi"/>
          <w:color w:val="000000"/>
          <w:sz w:val="24"/>
          <w:szCs w:val="24"/>
        </w:rPr>
        <w:t>Sparkling</w:t>
      </w:r>
      <w:r>
        <w:rPr>
          <w:rFonts w:cstheme="minorHAnsi"/>
          <w:color w:val="000000"/>
          <w:sz w:val="24"/>
          <w:szCs w:val="24"/>
        </w:rPr>
        <w:t xml:space="preserve"> wine during that period, the offer price with respect to the economic conditions prevailing during that period, the promotional strategies during that period, the location of the stores during that period and the sales in each of those stores, the medium of advertising and the ambassador for endorsements, </w:t>
      </w:r>
      <w:r w:rsidR="00980837">
        <w:rPr>
          <w:rFonts w:cstheme="minorHAnsi"/>
          <w:color w:val="000000"/>
          <w:sz w:val="24"/>
          <w:szCs w:val="24"/>
        </w:rPr>
        <w:t xml:space="preserve">government policies during that period, </w:t>
      </w:r>
      <w:r w:rsidR="009A7512">
        <w:rPr>
          <w:rFonts w:cstheme="minorHAnsi"/>
          <w:color w:val="000000"/>
          <w:sz w:val="24"/>
          <w:szCs w:val="24"/>
        </w:rPr>
        <w:t xml:space="preserve">the management team during that period, </w:t>
      </w:r>
      <w:r w:rsidR="00980837">
        <w:rPr>
          <w:rFonts w:cstheme="minorHAnsi"/>
          <w:color w:val="000000"/>
          <w:sz w:val="24"/>
          <w:szCs w:val="24"/>
        </w:rPr>
        <w:t>etc.</w:t>
      </w:r>
    </w:p>
    <w:p w14:paraId="582E3A47" w14:textId="6FE4F182" w:rsidR="00CA4795" w:rsidRDefault="00CA4795" w:rsidP="00C42227">
      <w:pPr>
        <w:pStyle w:val="ListParagraph"/>
        <w:numPr>
          <w:ilvl w:val="0"/>
          <w:numId w:val="2"/>
        </w:numPr>
        <w:shd w:val="clear" w:color="auto" w:fill="FFFFFF"/>
        <w:spacing w:before="186" w:after="0" w:line="240" w:lineRule="auto"/>
        <w:rPr>
          <w:rFonts w:cstheme="minorHAnsi"/>
          <w:color w:val="000000"/>
          <w:sz w:val="24"/>
          <w:szCs w:val="24"/>
        </w:rPr>
      </w:pPr>
      <w:r>
        <w:rPr>
          <w:rFonts w:cstheme="minorHAnsi"/>
          <w:color w:val="000000"/>
          <w:sz w:val="24"/>
          <w:szCs w:val="24"/>
        </w:rPr>
        <w:t xml:space="preserve">The </w:t>
      </w:r>
      <w:r w:rsidR="00E3482C">
        <w:rPr>
          <w:rFonts w:cstheme="minorHAnsi"/>
          <w:color w:val="000000"/>
          <w:sz w:val="24"/>
          <w:szCs w:val="24"/>
        </w:rPr>
        <w:t>Sparkling</w:t>
      </w:r>
      <w:r>
        <w:rPr>
          <w:rFonts w:cstheme="minorHAnsi"/>
          <w:color w:val="000000"/>
          <w:sz w:val="24"/>
          <w:szCs w:val="24"/>
        </w:rPr>
        <w:t xml:space="preserve"> wine needs to be offered at a discounted price especially during the last quarter of every year</w:t>
      </w:r>
      <w:r w:rsidR="003C46A6">
        <w:rPr>
          <w:rFonts w:cstheme="minorHAnsi"/>
          <w:color w:val="000000"/>
          <w:sz w:val="24"/>
          <w:szCs w:val="24"/>
        </w:rPr>
        <w:t xml:space="preserve"> to increase sales even more than what they already are. Another way to look at this would be to increase the </w:t>
      </w:r>
      <w:r w:rsidR="002113FE">
        <w:rPr>
          <w:rFonts w:cstheme="minorHAnsi"/>
          <w:color w:val="000000"/>
          <w:sz w:val="24"/>
          <w:szCs w:val="24"/>
        </w:rPr>
        <w:t>S</w:t>
      </w:r>
      <w:r w:rsidR="003C46A6">
        <w:rPr>
          <w:rFonts w:cstheme="minorHAnsi"/>
          <w:color w:val="000000"/>
          <w:sz w:val="24"/>
          <w:szCs w:val="24"/>
        </w:rPr>
        <w:t>parkling wine price during the fourth quarter of every year as there is surely an increase in sales during this period, thus the income would increase.</w:t>
      </w:r>
    </w:p>
    <w:p w14:paraId="245540C5" w14:textId="16A8B0CC" w:rsidR="00CA4795" w:rsidRDefault="00CA4795" w:rsidP="00C42227">
      <w:pPr>
        <w:pStyle w:val="ListParagraph"/>
        <w:numPr>
          <w:ilvl w:val="0"/>
          <w:numId w:val="2"/>
        </w:numPr>
        <w:shd w:val="clear" w:color="auto" w:fill="FFFFFF"/>
        <w:spacing w:before="186" w:after="0" w:line="240" w:lineRule="auto"/>
        <w:rPr>
          <w:rFonts w:cstheme="minorHAnsi"/>
          <w:color w:val="000000"/>
          <w:sz w:val="24"/>
          <w:szCs w:val="24"/>
        </w:rPr>
      </w:pPr>
      <w:r>
        <w:rPr>
          <w:rFonts w:cstheme="minorHAnsi"/>
          <w:color w:val="000000"/>
          <w:sz w:val="24"/>
          <w:szCs w:val="24"/>
        </w:rPr>
        <w:t xml:space="preserve">Some important variables to be included in such an analysis are: Location of the store, sales with respect to each location / region / store. The economic condition of the people in that location </w:t>
      </w:r>
      <w:r w:rsidR="00E811D3">
        <w:rPr>
          <w:rFonts w:cstheme="minorHAnsi"/>
          <w:color w:val="000000"/>
          <w:sz w:val="24"/>
          <w:szCs w:val="24"/>
        </w:rPr>
        <w:t xml:space="preserve">also need to be </w:t>
      </w:r>
      <w:r w:rsidR="00C97D48">
        <w:rPr>
          <w:rFonts w:cstheme="minorHAnsi"/>
          <w:color w:val="000000"/>
          <w:sz w:val="24"/>
          <w:szCs w:val="24"/>
        </w:rPr>
        <w:t>analysed for drawing out a pattern</w:t>
      </w:r>
      <w:r w:rsidR="00E811D3">
        <w:rPr>
          <w:rFonts w:cstheme="minorHAnsi"/>
          <w:color w:val="000000"/>
          <w:sz w:val="24"/>
          <w:szCs w:val="24"/>
        </w:rPr>
        <w:t>.</w:t>
      </w:r>
      <w:r>
        <w:rPr>
          <w:rFonts w:cstheme="minorHAnsi"/>
          <w:color w:val="000000"/>
          <w:sz w:val="24"/>
          <w:szCs w:val="24"/>
        </w:rPr>
        <w:t xml:space="preserve"> </w:t>
      </w:r>
    </w:p>
    <w:p w14:paraId="42DB3AB3" w14:textId="25EB2464" w:rsidR="00CA4795" w:rsidRPr="00CA4795" w:rsidRDefault="00CA4795" w:rsidP="00CA4795">
      <w:pPr>
        <w:shd w:val="clear" w:color="auto" w:fill="FFFFFF"/>
        <w:spacing w:before="186" w:after="0" w:line="240" w:lineRule="auto"/>
        <w:ind w:left="720"/>
        <w:rPr>
          <w:rFonts w:cstheme="minorHAnsi"/>
          <w:color w:val="000000"/>
          <w:sz w:val="24"/>
          <w:szCs w:val="24"/>
        </w:rPr>
      </w:pPr>
    </w:p>
    <w:p w14:paraId="4853CEA8" w14:textId="630D841E" w:rsidR="00CA4795" w:rsidRDefault="00CA4795" w:rsidP="00CA4795">
      <w:pPr>
        <w:pStyle w:val="ListParagraph"/>
        <w:shd w:val="clear" w:color="auto" w:fill="FFFFFF"/>
        <w:spacing w:before="186" w:after="0" w:line="240" w:lineRule="auto"/>
        <w:ind w:left="1080"/>
        <w:rPr>
          <w:rFonts w:cstheme="minorHAnsi"/>
          <w:color w:val="000000"/>
          <w:sz w:val="24"/>
          <w:szCs w:val="24"/>
        </w:rPr>
      </w:pPr>
    </w:p>
    <w:p w14:paraId="2FB9341C" w14:textId="77777777" w:rsidR="004140BE" w:rsidRPr="004140BE" w:rsidRDefault="004140BE" w:rsidP="004140BE">
      <w:pPr>
        <w:shd w:val="clear" w:color="auto" w:fill="FFFFFF"/>
        <w:spacing w:before="186" w:after="0" w:line="240" w:lineRule="auto"/>
        <w:ind w:left="360"/>
        <w:rPr>
          <w:rFonts w:cstheme="minorHAnsi"/>
          <w:color w:val="000000"/>
          <w:sz w:val="24"/>
          <w:szCs w:val="24"/>
        </w:rPr>
      </w:pPr>
    </w:p>
    <w:p w14:paraId="0066E7B5" w14:textId="77777777" w:rsidR="00C0488B" w:rsidRPr="00E765CC" w:rsidRDefault="00C0488B" w:rsidP="00E26711">
      <w:pPr>
        <w:shd w:val="clear" w:color="auto" w:fill="FFFFFF"/>
        <w:spacing w:before="186" w:after="0" w:line="240" w:lineRule="auto"/>
        <w:ind w:left="360"/>
        <w:rPr>
          <w:rFonts w:cstheme="minorHAnsi"/>
          <w:color w:val="000000"/>
          <w:sz w:val="24"/>
          <w:szCs w:val="24"/>
        </w:rPr>
      </w:pPr>
    </w:p>
    <w:p w14:paraId="67083CC0" w14:textId="77777777" w:rsidR="00E765CC" w:rsidRPr="00E765CC" w:rsidRDefault="00E765CC" w:rsidP="00E765CC">
      <w:pPr>
        <w:shd w:val="clear" w:color="auto" w:fill="FFFFFF"/>
        <w:spacing w:before="186" w:after="0" w:line="240" w:lineRule="auto"/>
        <w:ind w:left="360"/>
        <w:rPr>
          <w:rFonts w:cstheme="minorHAnsi"/>
          <w:color w:val="000000"/>
          <w:sz w:val="24"/>
          <w:szCs w:val="24"/>
        </w:rPr>
      </w:pPr>
    </w:p>
    <w:p w14:paraId="095D1821" w14:textId="77777777" w:rsidR="00C17C37" w:rsidRPr="00FC14A1" w:rsidRDefault="00C17C37">
      <w:pPr>
        <w:rPr>
          <w:sz w:val="24"/>
          <w:szCs w:val="24"/>
          <w:lang w:val="en-US"/>
        </w:rPr>
      </w:pPr>
    </w:p>
    <w:sectPr w:rsidR="00C17C37" w:rsidRPr="00FC14A1" w:rsidSect="00897D8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13CD3"/>
    <w:multiLevelType w:val="hybridMultilevel"/>
    <w:tmpl w:val="41B65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4AC6443"/>
    <w:multiLevelType w:val="multilevel"/>
    <w:tmpl w:val="6AC47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8556283"/>
    <w:multiLevelType w:val="hybridMultilevel"/>
    <w:tmpl w:val="12DE2E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3A5F07A3"/>
    <w:multiLevelType w:val="hybridMultilevel"/>
    <w:tmpl w:val="390E39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45C780A"/>
    <w:multiLevelType w:val="multilevel"/>
    <w:tmpl w:val="B4582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6B16C38"/>
    <w:multiLevelType w:val="hybridMultilevel"/>
    <w:tmpl w:val="E174A2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 w:numId="5">
    <w:abstractNumId w:val="4"/>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anth">
    <w15:presenceInfo w15:providerId="None" w15:userId="Anan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D84"/>
    <w:rsid w:val="00027517"/>
    <w:rsid w:val="00037AD4"/>
    <w:rsid w:val="00054014"/>
    <w:rsid w:val="00075262"/>
    <w:rsid w:val="00075C22"/>
    <w:rsid w:val="0008174C"/>
    <w:rsid w:val="000B5902"/>
    <w:rsid w:val="000D4A2A"/>
    <w:rsid w:val="000D7689"/>
    <w:rsid w:val="000F337C"/>
    <w:rsid w:val="00101C8B"/>
    <w:rsid w:val="00106A99"/>
    <w:rsid w:val="00137ED4"/>
    <w:rsid w:val="001858A7"/>
    <w:rsid w:val="001A127E"/>
    <w:rsid w:val="001C754C"/>
    <w:rsid w:val="001F1A45"/>
    <w:rsid w:val="002113FE"/>
    <w:rsid w:val="00212B6A"/>
    <w:rsid w:val="0022783F"/>
    <w:rsid w:val="00227A22"/>
    <w:rsid w:val="00240AEA"/>
    <w:rsid w:val="002459B0"/>
    <w:rsid w:val="0024792D"/>
    <w:rsid w:val="002544C7"/>
    <w:rsid w:val="00260B6D"/>
    <w:rsid w:val="00286859"/>
    <w:rsid w:val="00292898"/>
    <w:rsid w:val="002B3A18"/>
    <w:rsid w:val="002B7E9A"/>
    <w:rsid w:val="002D1706"/>
    <w:rsid w:val="002F1D1A"/>
    <w:rsid w:val="003121A9"/>
    <w:rsid w:val="00326F74"/>
    <w:rsid w:val="003958D0"/>
    <w:rsid w:val="003B04E9"/>
    <w:rsid w:val="003B39EE"/>
    <w:rsid w:val="003C46A6"/>
    <w:rsid w:val="003D0CE5"/>
    <w:rsid w:val="003D36D4"/>
    <w:rsid w:val="003E254B"/>
    <w:rsid w:val="004001FE"/>
    <w:rsid w:val="0040469C"/>
    <w:rsid w:val="004140BE"/>
    <w:rsid w:val="00452E5E"/>
    <w:rsid w:val="004531E8"/>
    <w:rsid w:val="00455E28"/>
    <w:rsid w:val="004623EB"/>
    <w:rsid w:val="004742F8"/>
    <w:rsid w:val="004746AF"/>
    <w:rsid w:val="004A5064"/>
    <w:rsid w:val="004D0A35"/>
    <w:rsid w:val="005077EB"/>
    <w:rsid w:val="00516C45"/>
    <w:rsid w:val="00520102"/>
    <w:rsid w:val="005212EA"/>
    <w:rsid w:val="005238ED"/>
    <w:rsid w:val="005402AA"/>
    <w:rsid w:val="00547FD3"/>
    <w:rsid w:val="00563730"/>
    <w:rsid w:val="00565828"/>
    <w:rsid w:val="00576FF0"/>
    <w:rsid w:val="005A21B9"/>
    <w:rsid w:val="005A5FB3"/>
    <w:rsid w:val="005F0686"/>
    <w:rsid w:val="005F2551"/>
    <w:rsid w:val="00600449"/>
    <w:rsid w:val="006378B1"/>
    <w:rsid w:val="00664F0F"/>
    <w:rsid w:val="00670D4C"/>
    <w:rsid w:val="006871CC"/>
    <w:rsid w:val="006C4887"/>
    <w:rsid w:val="006C6683"/>
    <w:rsid w:val="007047DA"/>
    <w:rsid w:val="007049DC"/>
    <w:rsid w:val="00750080"/>
    <w:rsid w:val="00756016"/>
    <w:rsid w:val="0075627B"/>
    <w:rsid w:val="007719E8"/>
    <w:rsid w:val="00773262"/>
    <w:rsid w:val="007766FF"/>
    <w:rsid w:val="00781517"/>
    <w:rsid w:val="00783C4F"/>
    <w:rsid w:val="007A32D6"/>
    <w:rsid w:val="007B6425"/>
    <w:rsid w:val="007C45AD"/>
    <w:rsid w:val="007E4C12"/>
    <w:rsid w:val="007E517E"/>
    <w:rsid w:val="00810DA8"/>
    <w:rsid w:val="00870AF7"/>
    <w:rsid w:val="008875C0"/>
    <w:rsid w:val="008958C2"/>
    <w:rsid w:val="00897D84"/>
    <w:rsid w:val="008A6DDC"/>
    <w:rsid w:val="008B469D"/>
    <w:rsid w:val="008D3EA5"/>
    <w:rsid w:val="008D5495"/>
    <w:rsid w:val="008D7538"/>
    <w:rsid w:val="008E7D6E"/>
    <w:rsid w:val="008F196B"/>
    <w:rsid w:val="00907568"/>
    <w:rsid w:val="00910B8F"/>
    <w:rsid w:val="00910DF9"/>
    <w:rsid w:val="00913FAF"/>
    <w:rsid w:val="009207F3"/>
    <w:rsid w:val="00922D8D"/>
    <w:rsid w:val="009302E4"/>
    <w:rsid w:val="009424AF"/>
    <w:rsid w:val="00975389"/>
    <w:rsid w:val="00980837"/>
    <w:rsid w:val="0098507E"/>
    <w:rsid w:val="009A247E"/>
    <w:rsid w:val="009A481A"/>
    <w:rsid w:val="009A5E73"/>
    <w:rsid w:val="009A7512"/>
    <w:rsid w:val="009C47D9"/>
    <w:rsid w:val="009D6B2E"/>
    <w:rsid w:val="009F3C7A"/>
    <w:rsid w:val="00A03292"/>
    <w:rsid w:val="00A2426D"/>
    <w:rsid w:val="00A2524A"/>
    <w:rsid w:val="00A720A1"/>
    <w:rsid w:val="00A87479"/>
    <w:rsid w:val="00A91B02"/>
    <w:rsid w:val="00AD025E"/>
    <w:rsid w:val="00AE5EEC"/>
    <w:rsid w:val="00B0551F"/>
    <w:rsid w:val="00B10C40"/>
    <w:rsid w:val="00B1133B"/>
    <w:rsid w:val="00B1259F"/>
    <w:rsid w:val="00B15E91"/>
    <w:rsid w:val="00B251E0"/>
    <w:rsid w:val="00B40D45"/>
    <w:rsid w:val="00B44F11"/>
    <w:rsid w:val="00B55B6D"/>
    <w:rsid w:val="00B63FF7"/>
    <w:rsid w:val="00B83D5C"/>
    <w:rsid w:val="00B87973"/>
    <w:rsid w:val="00B907D4"/>
    <w:rsid w:val="00B93F8B"/>
    <w:rsid w:val="00BA3751"/>
    <w:rsid w:val="00C0488B"/>
    <w:rsid w:val="00C17C37"/>
    <w:rsid w:val="00C33D5D"/>
    <w:rsid w:val="00C42227"/>
    <w:rsid w:val="00C56492"/>
    <w:rsid w:val="00C90D5F"/>
    <w:rsid w:val="00C97D48"/>
    <w:rsid w:val="00CA4795"/>
    <w:rsid w:val="00CA7449"/>
    <w:rsid w:val="00CC77E5"/>
    <w:rsid w:val="00D1091A"/>
    <w:rsid w:val="00D11C8F"/>
    <w:rsid w:val="00D50E47"/>
    <w:rsid w:val="00D72672"/>
    <w:rsid w:val="00D73541"/>
    <w:rsid w:val="00D97DEE"/>
    <w:rsid w:val="00DB6288"/>
    <w:rsid w:val="00DB73BA"/>
    <w:rsid w:val="00DD60DF"/>
    <w:rsid w:val="00E03DD7"/>
    <w:rsid w:val="00E062D4"/>
    <w:rsid w:val="00E26711"/>
    <w:rsid w:val="00E2745D"/>
    <w:rsid w:val="00E3482C"/>
    <w:rsid w:val="00E348D4"/>
    <w:rsid w:val="00E41A06"/>
    <w:rsid w:val="00E57F75"/>
    <w:rsid w:val="00E71F2E"/>
    <w:rsid w:val="00E765CC"/>
    <w:rsid w:val="00E8042E"/>
    <w:rsid w:val="00E811D3"/>
    <w:rsid w:val="00EA5D66"/>
    <w:rsid w:val="00EC4B98"/>
    <w:rsid w:val="00ED570A"/>
    <w:rsid w:val="00EF1038"/>
    <w:rsid w:val="00F20607"/>
    <w:rsid w:val="00F2266D"/>
    <w:rsid w:val="00F25592"/>
    <w:rsid w:val="00F301DE"/>
    <w:rsid w:val="00F524A0"/>
    <w:rsid w:val="00F94BA1"/>
    <w:rsid w:val="00FC14A1"/>
    <w:rsid w:val="00FE23EA"/>
    <w:rsid w:val="00FF46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394DA"/>
  <w15:chartTrackingRefBased/>
  <w15:docId w15:val="{70954D15-25C5-4071-A3E3-EF2EE1ADC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7538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75389"/>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77326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C422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622933">
      <w:bodyDiv w:val="1"/>
      <w:marLeft w:val="0"/>
      <w:marRight w:val="0"/>
      <w:marTop w:val="0"/>
      <w:marBottom w:val="0"/>
      <w:divBdr>
        <w:top w:val="none" w:sz="0" w:space="0" w:color="auto"/>
        <w:left w:val="none" w:sz="0" w:space="0" w:color="auto"/>
        <w:bottom w:val="none" w:sz="0" w:space="0" w:color="auto"/>
        <w:right w:val="none" w:sz="0" w:space="0" w:color="auto"/>
      </w:divBdr>
    </w:div>
    <w:div w:id="142355067">
      <w:bodyDiv w:val="1"/>
      <w:marLeft w:val="0"/>
      <w:marRight w:val="0"/>
      <w:marTop w:val="0"/>
      <w:marBottom w:val="0"/>
      <w:divBdr>
        <w:top w:val="none" w:sz="0" w:space="0" w:color="auto"/>
        <w:left w:val="none" w:sz="0" w:space="0" w:color="auto"/>
        <w:bottom w:val="none" w:sz="0" w:space="0" w:color="auto"/>
        <w:right w:val="none" w:sz="0" w:space="0" w:color="auto"/>
      </w:divBdr>
    </w:div>
    <w:div w:id="248658829">
      <w:bodyDiv w:val="1"/>
      <w:marLeft w:val="0"/>
      <w:marRight w:val="0"/>
      <w:marTop w:val="0"/>
      <w:marBottom w:val="0"/>
      <w:divBdr>
        <w:top w:val="none" w:sz="0" w:space="0" w:color="auto"/>
        <w:left w:val="none" w:sz="0" w:space="0" w:color="auto"/>
        <w:bottom w:val="none" w:sz="0" w:space="0" w:color="auto"/>
        <w:right w:val="none" w:sz="0" w:space="0" w:color="auto"/>
      </w:divBdr>
    </w:div>
    <w:div w:id="285429791">
      <w:bodyDiv w:val="1"/>
      <w:marLeft w:val="0"/>
      <w:marRight w:val="0"/>
      <w:marTop w:val="0"/>
      <w:marBottom w:val="0"/>
      <w:divBdr>
        <w:top w:val="none" w:sz="0" w:space="0" w:color="auto"/>
        <w:left w:val="none" w:sz="0" w:space="0" w:color="auto"/>
        <w:bottom w:val="none" w:sz="0" w:space="0" w:color="auto"/>
        <w:right w:val="none" w:sz="0" w:space="0" w:color="auto"/>
      </w:divBdr>
    </w:div>
    <w:div w:id="294681016">
      <w:bodyDiv w:val="1"/>
      <w:marLeft w:val="0"/>
      <w:marRight w:val="0"/>
      <w:marTop w:val="0"/>
      <w:marBottom w:val="0"/>
      <w:divBdr>
        <w:top w:val="none" w:sz="0" w:space="0" w:color="auto"/>
        <w:left w:val="none" w:sz="0" w:space="0" w:color="auto"/>
        <w:bottom w:val="none" w:sz="0" w:space="0" w:color="auto"/>
        <w:right w:val="none" w:sz="0" w:space="0" w:color="auto"/>
      </w:divBdr>
    </w:div>
    <w:div w:id="305162638">
      <w:bodyDiv w:val="1"/>
      <w:marLeft w:val="0"/>
      <w:marRight w:val="0"/>
      <w:marTop w:val="0"/>
      <w:marBottom w:val="0"/>
      <w:divBdr>
        <w:top w:val="none" w:sz="0" w:space="0" w:color="auto"/>
        <w:left w:val="none" w:sz="0" w:space="0" w:color="auto"/>
        <w:bottom w:val="none" w:sz="0" w:space="0" w:color="auto"/>
        <w:right w:val="none" w:sz="0" w:space="0" w:color="auto"/>
      </w:divBdr>
    </w:div>
    <w:div w:id="305791452">
      <w:bodyDiv w:val="1"/>
      <w:marLeft w:val="0"/>
      <w:marRight w:val="0"/>
      <w:marTop w:val="0"/>
      <w:marBottom w:val="0"/>
      <w:divBdr>
        <w:top w:val="none" w:sz="0" w:space="0" w:color="auto"/>
        <w:left w:val="none" w:sz="0" w:space="0" w:color="auto"/>
        <w:bottom w:val="none" w:sz="0" w:space="0" w:color="auto"/>
        <w:right w:val="none" w:sz="0" w:space="0" w:color="auto"/>
      </w:divBdr>
    </w:div>
    <w:div w:id="315912544">
      <w:bodyDiv w:val="1"/>
      <w:marLeft w:val="0"/>
      <w:marRight w:val="0"/>
      <w:marTop w:val="0"/>
      <w:marBottom w:val="0"/>
      <w:divBdr>
        <w:top w:val="none" w:sz="0" w:space="0" w:color="auto"/>
        <w:left w:val="none" w:sz="0" w:space="0" w:color="auto"/>
        <w:bottom w:val="none" w:sz="0" w:space="0" w:color="auto"/>
        <w:right w:val="none" w:sz="0" w:space="0" w:color="auto"/>
      </w:divBdr>
    </w:div>
    <w:div w:id="338972891">
      <w:bodyDiv w:val="1"/>
      <w:marLeft w:val="0"/>
      <w:marRight w:val="0"/>
      <w:marTop w:val="0"/>
      <w:marBottom w:val="0"/>
      <w:divBdr>
        <w:top w:val="none" w:sz="0" w:space="0" w:color="auto"/>
        <w:left w:val="none" w:sz="0" w:space="0" w:color="auto"/>
        <w:bottom w:val="none" w:sz="0" w:space="0" w:color="auto"/>
        <w:right w:val="none" w:sz="0" w:space="0" w:color="auto"/>
      </w:divBdr>
    </w:div>
    <w:div w:id="388963865">
      <w:bodyDiv w:val="1"/>
      <w:marLeft w:val="0"/>
      <w:marRight w:val="0"/>
      <w:marTop w:val="0"/>
      <w:marBottom w:val="0"/>
      <w:divBdr>
        <w:top w:val="none" w:sz="0" w:space="0" w:color="auto"/>
        <w:left w:val="none" w:sz="0" w:space="0" w:color="auto"/>
        <w:bottom w:val="none" w:sz="0" w:space="0" w:color="auto"/>
        <w:right w:val="none" w:sz="0" w:space="0" w:color="auto"/>
      </w:divBdr>
    </w:div>
    <w:div w:id="430518332">
      <w:bodyDiv w:val="1"/>
      <w:marLeft w:val="0"/>
      <w:marRight w:val="0"/>
      <w:marTop w:val="0"/>
      <w:marBottom w:val="0"/>
      <w:divBdr>
        <w:top w:val="none" w:sz="0" w:space="0" w:color="auto"/>
        <w:left w:val="none" w:sz="0" w:space="0" w:color="auto"/>
        <w:bottom w:val="none" w:sz="0" w:space="0" w:color="auto"/>
        <w:right w:val="none" w:sz="0" w:space="0" w:color="auto"/>
      </w:divBdr>
    </w:div>
    <w:div w:id="503209861">
      <w:bodyDiv w:val="1"/>
      <w:marLeft w:val="0"/>
      <w:marRight w:val="0"/>
      <w:marTop w:val="0"/>
      <w:marBottom w:val="0"/>
      <w:divBdr>
        <w:top w:val="none" w:sz="0" w:space="0" w:color="auto"/>
        <w:left w:val="none" w:sz="0" w:space="0" w:color="auto"/>
        <w:bottom w:val="none" w:sz="0" w:space="0" w:color="auto"/>
        <w:right w:val="none" w:sz="0" w:space="0" w:color="auto"/>
      </w:divBdr>
    </w:div>
    <w:div w:id="527380410">
      <w:bodyDiv w:val="1"/>
      <w:marLeft w:val="0"/>
      <w:marRight w:val="0"/>
      <w:marTop w:val="0"/>
      <w:marBottom w:val="0"/>
      <w:divBdr>
        <w:top w:val="none" w:sz="0" w:space="0" w:color="auto"/>
        <w:left w:val="none" w:sz="0" w:space="0" w:color="auto"/>
        <w:bottom w:val="none" w:sz="0" w:space="0" w:color="auto"/>
        <w:right w:val="none" w:sz="0" w:space="0" w:color="auto"/>
      </w:divBdr>
    </w:div>
    <w:div w:id="612828098">
      <w:bodyDiv w:val="1"/>
      <w:marLeft w:val="0"/>
      <w:marRight w:val="0"/>
      <w:marTop w:val="0"/>
      <w:marBottom w:val="0"/>
      <w:divBdr>
        <w:top w:val="none" w:sz="0" w:space="0" w:color="auto"/>
        <w:left w:val="none" w:sz="0" w:space="0" w:color="auto"/>
        <w:bottom w:val="none" w:sz="0" w:space="0" w:color="auto"/>
        <w:right w:val="none" w:sz="0" w:space="0" w:color="auto"/>
      </w:divBdr>
    </w:div>
    <w:div w:id="629171915">
      <w:bodyDiv w:val="1"/>
      <w:marLeft w:val="0"/>
      <w:marRight w:val="0"/>
      <w:marTop w:val="0"/>
      <w:marBottom w:val="0"/>
      <w:divBdr>
        <w:top w:val="none" w:sz="0" w:space="0" w:color="auto"/>
        <w:left w:val="none" w:sz="0" w:space="0" w:color="auto"/>
        <w:bottom w:val="none" w:sz="0" w:space="0" w:color="auto"/>
        <w:right w:val="none" w:sz="0" w:space="0" w:color="auto"/>
      </w:divBdr>
    </w:div>
    <w:div w:id="632641454">
      <w:bodyDiv w:val="1"/>
      <w:marLeft w:val="0"/>
      <w:marRight w:val="0"/>
      <w:marTop w:val="0"/>
      <w:marBottom w:val="0"/>
      <w:divBdr>
        <w:top w:val="none" w:sz="0" w:space="0" w:color="auto"/>
        <w:left w:val="none" w:sz="0" w:space="0" w:color="auto"/>
        <w:bottom w:val="none" w:sz="0" w:space="0" w:color="auto"/>
        <w:right w:val="none" w:sz="0" w:space="0" w:color="auto"/>
      </w:divBdr>
    </w:div>
    <w:div w:id="688331648">
      <w:bodyDiv w:val="1"/>
      <w:marLeft w:val="0"/>
      <w:marRight w:val="0"/>
      <w:marTop w:val="0"/>
      <w:marBottom w:val="0"/>
      <w:divBdr>
        <w:top w:val="none" w:sz="0" w:space="0" w:color="auto"/>
        <w:left w:val="none" w:sz="0" w:space="0" w:color="auto"/>
        <w:bottom w:val="none" w:sz="0" w:space="0" w:color="auto"/>
        <w:right w:val="none" w:sz="0" w:space="0" w:color="auto"/>
      </w:divBdr>
    </w:div>
    <w:div w:id="699404516">
      <w:bodyDiv w:val="1"/>
      <w:marLeft w:val="0"/>
      <w:marRight w:val="0"/>
      <w:marTop w:val="0"/>
      <w:marBottom w:val="0"/>
      <w:divBdr>
        <w:top w:val="none" w:sz="0" w:space="0" w:color="auto"/>
        <w:left w:val="none" w:sz="0" w:space="0" w:color="auto"/>
        <w:bottom w:val="none" w:sz="0" w:space="0" w:color="auto"/>
        <w:right w:val="none" w:sz="0" w:space="0" w:color="auto"/>
      </w:divBdr>
    </w:div>
    <w:div w:id="785925354">
      <w:bodyDiv w:val="1"/>
      <w:marLeft w:val="0"/>
      <w:marRight w:val="0"/>
      <w:marTop w:val="0"/>
      <w:marBottom w:val="0"/>
      <w:divBdr>
        <w:top w:val="none" w:sz="0" w:space="0" w:color="auto"/>
        <w:left w:val="none" w:sz="0" w:space="0" w:color="auto"/>
        <w:bottom w:val="none" w:sz="0" w:space="0" w:color="auto"/>
        <w:right w:val="none" w:sz="0" w:space="0" w:color="auto"/>
      </w:divBdr>
    </w:div>
    <w:div w:id="792288284">
      <w:bodyDiv w:val="1"/>
      <w:marLeft w:val="0"/>
      <w:marRight w:val="0"/>
      <w:marTop w:val="0"/>
      <w:marBottom w:val="0"/>
      <w:divBdr>
        <w:top w:val="none" w:sz="0" w:space="0" w:color="auto"/>
        <w:left w:val="none" w:sz="0" w:space="0" w:color="auto"/>
        <w:bottom w:val="none" w:sz="0" w:space="0" w:color="auto"/>
        <w:right w:val="none" w:sz="0" w:space="0" w:color="auto"/>
      </w:divBdr>
    </w:div>
    <w:div w:id="852307617">
      <w:bodyDiv w:val="1"/>
      <w:marLeft w:val="0"/>
      <w:marRight w:val="0"/>
      <w:marTop w:val="0"/>
      <w:marBottom w:val="0"/>
      <w:divBdr>
        <w:top w:val="none" w:sz="0" w:space="0" w:color="auto"/>
        <w:left w:val="none" w:sz="0" w:space="0" w:color="auto"/>
        <w:bottom w:val="none" w:sz="0" w:space="0" w:color="auto"/>
        <w:right w:val="none" w:sz="0" w:space="0" w:color="auto"/>
      </w:divBdr>
    </w:div>
    <w:div w:id="867110885">
      <w:bodyDiv w:val="1"/>
      <w:marLeft w:val="0"/>
      <w:marRight w:val="0"/>
      <w:marTop w:val="0"/>
      <w:marBottom w:val="0"/>
      <w:divBdr>
        <w:top w:val="none" w:sz="0" w:space="0" w:color="auto"/>
        <w:left w:val="none" w:sz="0" w:space="0" w:color="auto"/>
        <w:bottom w:val="none" w:sz="0" w:space="0" w:color="auto"/>
        <w:right w:val="none" w:sz="0" w:space="0" w:color="auto"/>
      </w:divBdr>
    </w:div>
    <w:div w:id="877012302">
      <w:bodyDiv w:val="1"/>
      <w:marLeft w:val="0"/>
      <w:marRight w:val="0"/>
      <w:marTop w:val="0"/>
      <w:marBottom w:val="0"/>
      <w:divBdr>
        <w:top w:val="none" w:sz="0" w:space="0" w:color="auto"/>
        <w:left w:val="none" w:sz="0" w:space="0" w:color="auto"/>
        <w:bottom w:val="none" w:sz="0" w:space="0" w:color="auto"/>
        <w:right w:val="none" w:sz="0" w:space="0" w:color="auto"/>
      </w:divBdr>
    </w:div>
    <w:div w:id="885213375">
      <w:bodyDiv w:val="1"/>
      <w:marLeft w:val="0"/>
      <w:marRight w:val="0"/>
      <w:marTop w:val="0"/>
      <w:marBottom w:val="0"/>
      <w:divBdr>
        <w:top w:val="none" w:sz="0" w:space="0" w:color="auto"/>
        <w:left w:val="none" w:sz="0" w:space="0" w:color="auto"/>
        <w:bottom w:val="none" w:sz="0" w:space="0" w:color="auto"/>
        <w:right w:val="none" w:sz="0" w:space="0" w:color="auto"/>
      </w:divBdr>
    </w:div>
    <w:div w:id="941960666">
      <w:bodyDiv w:val="1"/>
      <w:marLeft w:val="0"/>
      <w:marRight w:val="0"/>
      <w:marTop w:val="0"/>
      <w:marBottom w:val="0"/>
      <w:divBdr>
        <w:top w:val="none" w:sz="0" w:space="0" w:color="auto"/>
        <w:left w:val="none" w:sz="0" w:space="0" w:color="auto"/>
        <w:bottom w:val="none" w:sz="0" w:space="0" w:color="auto"/>
        <w:right w:val="none" w:sz="0" w:space="0" w:color="auto"/>
      </w:divBdr>
    </w:div>
    <w:div w:id="989090711">
      <w:bodyDiv w:val="1"/>
      <w:marLeft w:val="0"/>
      <w:marRight w:val="0"/>
      <w:marTop w:val="0"/>
      <w:marBottom w:val="0"/>
      <w:divBdr>
        <w:top w:val="none" w:sz="0" w:space="0" w:color="auto"/>
        <w:left w:val="none" w:sz="0" w:space="0" w:color="auto"/>
        <w:bottom w:val="none" w:sz="0" w:space="0" w:color="auto"/>
        <w:right w:val="none" w:sz="0" w:space="0" w:color="auto"/>
      </w:divBdr>
    </w:div>
    <w:div w:id="1076628175">
      <w:bodyDiv w:val="1"/>
      <w:marLeft w:val="0"/>
      <w:marRight w:val="0"/>
      <w:marTop w:val="0"/>
      <w:marBottom w:val="0"/>
      <w:divBdr>
        <w:top w:val="none" w:sz="0" w:space="0" w:color="auto"/>
        <w:left w:val="none" w:sz="0" w:space="0" w:color="auto"/>
        <w:bottom w:val="none" w:sz="0" w:space="0" w:color="auto"/>
        <w:right w:val="none" w:sz="0" w:space="0" w:color="auto"/>
      </w:divBdr>
    </w:div>
    <w:div w:id="1088304206">
      <w:bodyDiv w:val="1"/>
      <w:marLeft w:val="0"/>
      <w:marRight w:val="0"/>
      <w:marTop w:val="0"/>
      <w:marBottom w:val="0"/>
      <w:divBdr>
        <w:top w:val="none" w:sz="0" w:space="0" w:color="auto"/>
        <w:left w:val="none" w:sz="0" w:space="0" w:color="auto"/>
        <w:bottom w:val="none" w:sz="0" w:space="0" w:color="auto"/>
        <w:right w:val="none" w:sz="0" w:space="0" w:color="auto"/>
      </w:divBdr>
    </w:div>
    <w:div w:id="1153063541">
      <w:bodyDiv w:val="1"/>
      <w:marLeft w:val="0"/>
      <w:marRight w:val="0"/>
      <w:marTop w:val="0"/>
      <w:marBottom w:val="0"/>
      <w:divBdr>
        <w:top w:val="none" w:sz="0" w:space="0" w:color="auto"/>
        <w:left w:val="none" w:sz="0" w:space="0" w:color="auto"/>
        <w:bottom w:val="none" w:sz="0" w:space="0" w:color="auto"/>
        <w:right w:val="none" w:sz="0" w:space="0" w:color="auto"/>
      </w:divBdr>
    </w:div>
    <w:div w:id="1153836915">
      <w:bodyDiv w:val="1"/>
      <w:marLeft w:val="0"/>
      <w:marRight w:val="0"/>
      <w:marTop w:val="0"/>
      <w:marBottom w:val="0"/>
      <w:divBdr>
        <w:top w:val="none" w:sz="0" w:space="0" w:color="auto"/>
        <w:left w:val="none" w:sz="0" w:space="0" w:color="auto"/>
        <w:bottom w:val="none" w:sz="0" w:space="0" w:color="auto"/>
        <w:right w:val="none" w:sz="0" w:space="0" w:color="auto"/>
      </w:divBdr>
    </w:div>
    <w:div w:id="1162627730">
      <w:bodyDiv w:val="1"/>
      <w:marLeft w:val="0"/>
      <w:marRight w:val="0"/>
      <w:marTop w:val="0"/>
      <w:marBottom w:val="0"/>
      <w:divBdr>
        <w:top w:val="none" w:sz="0" w:space="0" w:color="auto"/>
        <w:left w:val="none" w:sz="0" w:space="0" w:color="auto"/>
        <w:bottom w:val="none" w:sz="0" w:space="0" w:color="auto"/>
        <w:right w:val="none" w:sz="0" w:space="0" w:color="auto"/>
      </w:divBdr>
    </w:div>
    <w:div w:id="1210915297">
      <w:bodyDiv w:val="1"/>
      <w:marLeft w:val="0"/>
      <w:marRight w:val="0"/>
      <w:marTop w:val="0"/>
      <w:marBottom w:val="0"/>
      <w:divBdr>
        <w:top w:val="none" w:sz="0" w:space="0" w:color="auto"/>
        <w:left w:val="none" w:sz="0" w:space="0" w:color="auto"/>
        <w:bottom w:val="none" w:sz="0" w:space="0" w:color="auto"/>
        <w:right w:val="none" w:sz="0" w:space="0" w:color="auto"/>
      </w:divBdr>
    </w:div>
    <w:div w:id="1277639845">
      <w:bodyDiv w:val="1"/>
      <w:marLeft w:val="0"/>
      <w:marRight w:val="0"/>
      <w:marTop w:val="0"/>
      <w:marBottom w:val="0"/>
      <w:divBdr>
        <w:top w:val="none" w:sz="0" w:space="0" w:color="auto"/>
        <w:left w:val="none" w:sz="0" w:space="0" w:color="auto"/>
        <w:bottom w:val="none" w:sz="0" w:space="0" w:color="auto"/>
        <w:right w:val="none" w:sz="0" w:space="0" w:color="auto"/>
      </w:divBdr>
    </w:div>
    <w:div w:id="1301571437">
      <w:bodyDiv w:val="1"/>
      <w:marLeft w:val="0"/>
      <w:marRight w:val="0"/>
      <w:marTop w:val="0"/>
      <w:marBottom w:val="0"/>
      <w:divBdr>
        <w:top w:val="none" w:sz="0" w:space="0" w:color="auto"/>
        <w:left w:val="none" w:sz="0" w:space="0" w:color="auto"/>
        <w:bottom w:val="none" w:sz="0" w:space="0" w:color="auto"/>
        <w:right w:val="none" w:sz="0" w:space="0" w:color="auto"/>
      </w:divBdr>
    </w:div>
    <w:div w:id="1352685087">
      <w:bodyDiv w:val="1"/>
      <w:marLeft w:val="0"/>
      <w:marRight w:val="0"/>
      <w:marTop w:val="0"/>
      <w:marBottom w:val="0"/>
      <w:divBdr>
        <w:top w:val="none" w:sz="0" w:space="0" w:color="auto"/>
        <w:left w:val="none" w:sz="0" w:space="0" w:color="auto"/>
        <w:bottom w:val="none" w:sz="0" w:space="0" w:color="auto"/>
        <w:right w:val="none" w:sz="0" w:space="0" w:color="auto"/>
      </w:divBdr>
    </w:div>
    <w:div w:id="1503548273">
      <w:bodyDiv w:val="1"/>
      <w:marLeft w:val="0"/>
      <w:marRight w:val="0"/>
      <w:marTop w:val="0"/>
      <w:marBottom w:val="0"/>
      <w:divBdr>
        <w:top w:val="none" w:sz="0" w:space="0" w:color="auto"/>
        <w:left w:val="none" w:sz="0" w:space="0" w:color="auto"/>
        <w:bottom w:val="none" w:sz="0" w:space="0" w:color="auto"/>
        <w:right w:val="none" w:sz="0" w:space="0" w:color="auto"/>
      </w:divBdr>
    </w:div>
    <w:div w:id="1590115668">
      <w:bodyDiv w:val="1"/>
      <w:marLeft w:val="0"/>
      <w:marRight w:val="0"/>
      <w:marTop w:val="0"/>
      <w:marBottom w:val="0"/>
      <w:divBdr>
        <w:top w:val="none" w:sz="0" w:space="0" w:color="auto"/>
        <w:left w:val="none" w:sz="0" w:space="0" w:color="auto"/>
        <w:bottom w:val="none" w:sz="0" w:space="0" w:color="auto"/>
        <w:right w:val="none" w:sz="0" w:space="0" w:color="auto"/>
      </w:divBdr>
    </w:div>
    <w:div w:id="1669213222">
      <w:bodyDiv w:val="1"/>
      <w:marLeft w:val="0"/>
      <w:marRight w:val="0"/>
      <w:marTop w:val="0"/>
      <w:marBottom w:val="0"/>
      <w:divBdr>
        <w:top w:val="none" w:sz="0" w:space="0" w:color="auto"/>
        <w:left w:val="none" w:sz="0" w:space="0" w:color="auto"/>
        <w:bottom w:val="none" w:sz="0" w:space="0" w:color="auto"/>
        <w:right w:val="none" w:sz="0" w:space="0" w:color="auto"/>
      </w:divBdr>
    </w:div>
    <w:div w:id="1677347702">
      <w:bodyDiv w:val="1"/>
      <w:marLeft w:val="0"/>
      <w:marRight w:val="0"/>
      <w:marTop w:val="0"/>
      <w:marBottom w:val="0"/>
      <w:divBdr>
        <w:top w:val="none" w:sz="0" w:space="0" w:color="auto"/>
        <w:left w:val="none" w:sz="0" w:space="0" w:color="auto"/>
        <w:bottom w:val="none" w:sz="0" w:space="0" w:color="auto"/>
        <w:right w:val="none" w:sz="0" w:space="0" w:color="auto"/>
      </w:divBdr>
    </w:div>
    <w:div w:id="1755736563">
      <w:bodyDiv w:val="1"/>
      <w:marLeft w:val="0"/>
      <w:marRight w:val="0"/>
      <w:marTop w:val="0"/>
      <w:marBottom w:val="0"/>
      <w:divBdr>
        <w:top w:val="none" w:sz="0" w:space="0" w:color="auto"/>
        <w:left w:val="none" w:sz="0" w:space="0" w:color="auto"/>
        <w:bottom w:val="none" w:sz="0" w:space="0" w:color="auto"/>
        <w:right w:val="none" w:sz="0" w:space="0" w:color="auto"/>
      </w:divBdr>
    </w:div>
    <w:div w:id="1803961930">
      <w:bodyDiv w:val="1"/>
      <w:marLeft w:val="0"/>
      <w:marRight w:val="0"/>
      <w:marTop w:val="0"/>
      <w:marBottom w:val="0"/>
      <w:divBdr>
        <w:top w:val="none" w:sz="0" w:space="0" w:color="auto"/>
        <w:left w:val="none" w:sz="0" w:space="0" w:color="auto"/>
        <w:bottom w:val="none" w:sz="0" w:space="0" w:color="auto"/>
        <w:right w:val="none" w:sz="0" w:space="0" w:color="auto"/>
      </w:divBdr>
    </w:div>
    <w:div w:id="1810247784">
      <w:bodyDiv w:val="1"/>
      <w:marLeft w:val="0"/>
      <w:marRight w:val="0"/>
      <w:marTop w:val="0"/>
      <w:marBottom w:val="0"/>
      <w:divBdr>
        <w:top w:val="none" w:sz="0" w:space="0" w:color="auto"/>
        <w:left w:val="none" w:sz="0" w:space="0" w:color="auto"/>
        <w:bottom w:val="none" w:sz="0" w:space="0" w:color="auto"/>
        <w:right w:val="none" w:sz="0" w:space="0" w:color="auto"/>
      </w:divBdr>
    </w:div>
    <w:div w:id="1842238624">
      <w:bodyDiv w:val="1"/>
      <w:marLeft w:val="0"/>
      <w:marRight w:val="0"/>
      <w:marTop w:val="0"/>
      <w:marBottom w:val="0"/>
      <w:divBdr>
        <w:top w:val="none" w:sz="0" w:space="0" w:color="auto"/>
        <w:left w:val="none" w:sz="0" w:space="0" w:color="auto"/>
        <w:bottom w:val="none" w:sz="0" w:space="0" w:color="auto"/>
        <w:right w:val="none" w:sz="0" w:space="0" w:color="auto"/>
      </w:divBdr>
    </w:div>
    <w:div w:id="1965840248">
      <w:bodyDiv w:val="1"/>
      <w:marLeft w:val="0"/>
      <w:marRight w:val="0"/>
      <w:marTop w:val="0"/>
      <w:marBottom w:val="0"/>
      <w:divBdr>
        <w:top w:val="none" w:sz="0" w:space="0" w:color="auto"/>
        <w:left w:val="none" w:sz="0" w:space="0" w:color="auto"/>
        <w:bottom w:val="none" w:sz="0" w:space="0" w:color="auto"/>
        <w:right w:val="none" w:sz="0" w:space="0" w:color="auto"/>
      </w:divBdr>
    </w:div>
    <w:div w:id="2022779964">
      <w:bodyDiv w:val="1"/>
      <w:marLeft w:val="0"/>
      <w:marRight w:val="0"/>
      <w:marTop w:val="0"/>
      <w:marBottom w:val="0"/>
      <w:divBdr>
        <w:top w:val="none" w:sz="0" w:space="0" w:color="auto"/>
        <w:left w:val="none" w:sz="0" w:space="0" w:color="auto"/>
        <w:bottom w:val="none" w:sz="0" w:space="0" w:color="auto"/>
        <w:right w:val="none" w:sz="0" w:space="0" w:color="auto"/>
      </w:divBdr>
    </w:div>
    <w:div w:id="2033146943">
      <w:bodyDiv w:val="1"/>
      <w:marLeft w:val="0"/>
      <w:marRight w:val="0"/>
      <w:marTop w:val="0"/>
      <w:marBottom w:val="0"/>
      <w:divBdr>
        <w:top w:val="none" w:sz="0" w:space="0" w:color="auto"/>
        <w:left w:val="none" w:sz="0" w:space="0" w:color="auto"/>
        <w:bottom w:val="none" w:sz="0" w:space="0" w:color="auto"/>
        <w:right w:val="none" w:sz="0" w:space="0" w:color="auto"/>
      </w:divBdr>
    </w:div>
    <w:div w:id="2052614075">
      <w:bodyDiv w:val="1"/>
      <w:marLeft w:val="0"/>
      <w:marRight w:val="0"/>
      <w:marTop w:val="0"/>
      <w:marBottom w:val="0"/>
      <w:divBdr>
        <w:top w:val="none" w:sz="0" w:space="0" w:color="auto"/>
        <w:left w:val="none" w:sz="0" w:space="0" w:color="auto"/>
        <w:bottom w:val="none" w:sz="0" w:space="0" w:color="auto"/>
        <w:right w:val="none" w:sz="0" w:space="0" w:color="auto"/>
      </w:divBdr>
    </w:div>
    <w:div w:id="2066753622">
      <w:bodyDiv w:val="1"/>
      <w:marLeft w:val="0"/>
      <w:marRight w:val="0"/>
      <w:marTop w:val="0"/>
      <w:marBottom w:val="0"/>
      <w:divBdr>
        <w:top w:val="none" w:sz="0" w:space="0" w:color="auto"/>
        <w:left w:val="none" w:sz="0" w:space="0" w:color="auto"/>
        <w:bottom w:val="none" w:sz="0" w:space="0" w:color="auto"/>
        <w:right w:val="none" w:sz="0" w:space="0" w:color="auto"/>
      </w:divBdr>
    </w:div>
    <w:div w:id="2095929059">
      <w:bodyDiv w:val="1"/>
      <w:marLeft w:val="0"/>
      <w:marRight w:val="0"/>
      <w:marTop w:val="0"/>
      <w:marBottom w:val="0"/>
      <w:divBdr>
        <w:top w:val="none" w:sz="0" w:space="0" w:color="auto"/>
        <w:left w:val="none" w:sz="0" w:space="0" w:color="auto"/>
        <w:bottom w:val="none" w:sz="0" w:space="0" w:color="auto"/>
        <w:right w:val="none" w:sz="0" w:space="0" w:color="auto"/>
      </w:divBdr>
    </w:div>
    <w:div w:id="2109344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microsoft.com/office/2011/relationships/people" Target="people.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5642A-80C4-40AF-BFB6-848E70558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2395</TotalTime>
  <Pages>50</Pages>
  <Words>2890</Words>
  <Characters>16474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Ananth</dc:creator>
  <cp:keywords/>
  <dc:description/>
  <cp:lastModifiedBy>Ananth</cp:lastModifiedBy>
  <cp:revision>166</cp:revision>
  <dcterms:created xsi:type="dcterms:W3CDTF">2021-05-15T08:19:00Z</dcterms:created>
  <dcterms:modified xsi:type="dcterms:W3CDTF">2021-05-23T13:26:00Z</dcterms:modified>
</cp:coreProperties>
</file>